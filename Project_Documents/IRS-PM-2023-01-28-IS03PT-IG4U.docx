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823A2" w14:textId="77777777" w:rsidR="00D94140" w:rsidRDefault="00D94140" w:rsidP="00520F81">
      <w:pPr>
        <w:pStyle w:val="NoSpacing"/>
        <w:jc w:val="center"/>
      </w:pPr>
    </w:p>
    <w:p w14:paraId="57D95803" w14:textId="1F90496E" w:rsidR="00520F81" w:rsidRDefault="00520F81" w:rsidP="00520F81">
      <w:pPr>
        <w:pStyle w:val="NoSpacing"/>
        <w:jc w:val="center"/>
      </w:pPr>
      <w:r>
        <w:rPr>
          <w:noProof/>
        </w:rPr>
        <mc:AlternateContent>
          <mc:Choice Requires="wpc">
            <w:drawing>
              <wp:inline distT="0" distB="0" distL="0" distR="0" wp14:anchorId="536082FB" wp14:editId="11EDE8C3">
                <wp:extent cx="5486400" cy="824711"/>
                <wp:effectExtent l="0" t="0" r="0" b="0"/>
                <wp:docPr id="2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pic:cNvPicPr>
                            <a:picLocks noChangeAspect="1"/>
                          </pic:cNvPicPr>
                        </pic:nvPicPr>
                        <pic:blipFill>
                          <a:blip r:embed="rId8"/>
                          <a:stretch>
                            <a:fillRect/>
                          </a:stretch>
                        </pic:blipFill>
                        <pic:spPr>
                          <a:xfrm>
                            <a:off x="887972" y="104711"/>
                            <a:ext cx="1698750" cy="720000"/>
                          </a:xfrm>
                          <a:prstGeom prst="rect">
                            <a:avLst/>
                          </a:prstGeom>
                        </pic:spPr>
                      </pic:pic>
                      <pic:pic xmlns:pic="http://schemas.openxmlformats.org/drawingml/2006/picture">
                        <pic:nvPicPr>
                          <pic:cNvPr id="23" name="Picture 23"/>
                          <pic:cNvPicPr>
                            <a:picLocks noChangeAspect="1"/>
                          </pic:cNvPicPr>
                        </pic:nvPicPr>
                        <pic:blipFill>
                          <a:blip r:embed="rId9"/>
                          <a:stretch>
                            <a:fillRect/>
                          </a:stretch>
                        </pic:blipFill>
                        <pic:spPr>
                          <a:xfrm>
                            <a:off x="2893178" y="35999"/>
                            <a:ext cx="1687500" cy="720000"/>
                          </a:xfrm>
                          <a:prstGeom prst="rect">
                            <a:avLst/>
                          </a:prstGeom>
                        </pic:spPr>
                      </pic:pic>
                      <wps:wsp>
                        <wps:cNvPr id="24" name="Straight Connector 24"/>
                        <wps:cNvCnPr/>
                        <wps:spPr>
                          <a:xfrm>
                            <a:off x="2711486" y="51563"/>
                            <a:ext cx="0" cy="704436"/>
                          </a:xfrm>
                          <a:prstGeom prst="line">
                            <a:avLst/>
                          </a:prstGeom>
                          <a:ln w="28575">
                            <a:solidFill>
                              <a:srgbClr val="00206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xmlns:a16="http://schemas.microsoft.com/office/drawing/2014/main">
            <w:pict w14:anchorId="66BE4161">
              <v:group id="Canvas 21" style="width:6in;height:64.95pt;mso-position-horizontal-relative:char;mso-position-vertical-relative:line" coordsize="54864,8242" o:spid="_x0000_s1026" editas="canvas" w14:anchorId="0E5FEB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8242;visibility:visible;mso-wrap-style:square" filled="t" type="#_x0000_t75">
                  <v:fill o:detectmouseclick="t"/>
                  <v:path o:connecttype="none"/>
                </v:shape>
                <v:shape id="Picture 22" style="position:absolute;left:8879;top:1047;width:16988;height:72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">
                  <v:imagedata o:title="" r:id="rId10"/>
                </v:shape>
                <v:shape id="Picture 23" style="position:absolute;left:28931;top:359;width:16875;height:720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">
                  <v:imagedata o:title="" r:id="rId11"/>
                </v:shape>
                <v:line id="Straight Connector 24" style="position:absolute;visibility:visible;mso-wrap-style:square" o:spid="_x0000_s1030" strokecolor="#002060" strokeweight="2.25pt" o:connectortype="straight" from="27114,515" to="27114,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">
                  <v:stroke joinstyle="miter"/>
                </v:line>
                <w10:anchorlock/>
              </v:group>
            </w:pict>
          </mc:Fallback>
        </mc:AlternateContent>
      </w:r>
    </w:p>
    <w:p w14:paraId="26760098" w14:textId="77777777" w:rsidR="00D94140" w:rsidRDefault="00D94140" w:rsidP="69218897">
      <w:pPr>
        <w:pStyle w:val="NoSpacing"/>
      </w:pPr>
    </w:p>
    <w:p w14:paraId="11672FCE" w14:textId="77777777" w:rsidR="00D94140" w:rsidRDefault="00D94140" w:rsidP="69218897">
      <w:pPr>
        <w:pStyle w:val="NoSpacing"/>
      </w:pPr>
    </w:p>
    <w:p w14:paraId="5C860641" w14:textId="77777777" w:rsidR="00D94140" w:rsidRDefault="00D94140" w:rsidP="69218897">
      <w:pPr>
        <w:pStyle w:val="NoSpacing"/>
      </w:pPr>
    </w:p>
    <w:p w14:paraId="010D22F1" w14:textId="77777777" w:rsidR="00BB09F0" w:rsidRDefault="00BB09F0" w:rsidP="00BB09F0">
      <w:pPr>
        <w:pStyle w:val="NoSpacing"/>
        <w:jc w:val="center"/>
        <w:rPr>
          <w:rFonts w:ascii="Arial Black" w:hAnsi="Arial Black"/>
          <w:sz w:val="40"/>
          <w:szCs w:val="40"/>
        </w:rPr>
      </w:pPr>
    </w:p>
    <w:p w14:paraId="1C763186" w14:textId="77777777" w:rsidR="00BB09F0" w:rsidRDefault="00BB09F0" w:rsidP="00BB09F0">
      <w:pPr>
        <w:pStyle w:val="NoSpacing"/>
        <w:jc w:val="center"/>
        <w:rPr>
          <w:rFonts w:ascii="Arial Black" w:hAnsi="Arial Black"/>
          <w:sz w:val="40"/>
          <w:szCs w:val="40"/>
        </w:rPr>
      </w:pPr>
      <w:r w:rsidRPr="00BB09F0">
        <w:rPr>
          <w:rFonts w:ascii="Arial Black" w:hAnsi="Arial Black"/>
          <w:sz w:val="40"/>
          <w:szCs w:val="40"/>
        </w:rPr>
        <w:t xml:space="preserve">Graduate Certificate in </w:t>
      </w:r>
    </w:p>
    <w:p w14:paraId="6325AE1B" w14:textId="70021F43" w:rsidR="00D94140" w:rsidRPr="00BB09F0" w:rsidRDefault="00BB09F0" w:rsidP="00BB09F0">
      <w:pPr>
        <w:pStyle w:val="NoSpacing"/>
        <w:jc w:val="center"/>
        <w:rPr>
          <w:rFonts w:ascii="Arial Black" w:hAnsi="Arial Black"/>
          <w:sz w:val="40"/>
          <w:szCs w:val="40"/>
        </w:rPr>
      </w:pPr>
      <w:r w:rsidRPr="00BB09F0">
        <w:rPr>
          <w:rFonts w:ascii="Arial Black" w:hAnsi="Arial Black"/>
          <w:sz w:val="40"/>
          <w:szCs w:val="40"/>
        </w:rPr>
        <w:t>Intelligent Reasoning Systems</w:t>
      </w:r>
    </w:p>
    <w:p w14:paraId="717A3CA2" w14:textId="77777777" w:rsidR="00D94140" w:rsidRDefault="00D94140" w:rsidP="69218897">
      <w:pPr>
        <w:pStyle w:val="NoSpacing"/>
      </w:pPr>
    </w:p>
    <w:p w14:paraId="1A467EF9" w14:textId="77777777" w:rsidR="00D94140" w:rsidRDefault="00D94140" w:rsidP="69218897">
      <w:pPr>
        <w:pStyle w:val="NoSpacing"/>
      </w:pPr>
    </w:p>
    <w:p w14:paraId="18579A0D" w14:textId="77777777" w:rsidR="00D94140" w:rsidRDefault="00D94140" w:rsidP="69218897">
      <w:pPr>
        <w:pStyle w:val="NoSpacing"/>
      </w:pPr>
    </w:p>
    <w:p w14:paraId="7E8AE6DB" w14:textId="77777777" w:rsidR="00BB09F0" w:rsidRDefault="00BB09F0" w:rsidP="69218897">
      <w:pPr>
        <w:pStyle w:val="NoSpacing"/>
      </w:pPr>
    </w:p>
    <w:p w14:paraId="453C356B" w14:textId="100A2A92" w:rsidR="00BB09F0" w:rsidRPr="00657A5E" w:rsidRDefault="00BB09F0" w:rsidP="00657A5E">
      <w:pPr>
        <w:spacing w:line="240" w:lineRule="auto"/>
        <w:jc w:val="center"/>
        <w:rPr>
          <w:rFonts w:ascii="Arial Black" w:hAnsi="Arial Black"/>
        </w:rPr>
      </w:pPr>
      <w:r w:rsidRPr="00657A5E">
        <w:rPr>
          <w:rFonts w:ascii="Arial Black" w:hAnsi="Arial Black"/>
        </w:rPr>
        <w:t>Project Report</w:t>
      </w:r>
    </w:p>
    <w:p w14:paraId="094624E0" w14:textId="02EE767D" w:rsidR="00BB09F0" w:rsidRDefault="00742C76" w:rsidP="00657A5E">
      <w:pPr>
        <w:spacing w:line="240" w:lineRule="auto"/>
        <w:jc w:val="center"/>
      </w:pPr>
      <w:r w:rsidRPr="00742C76">
        <w:t>IG4U--Intelligent Instagram Profile Analysis System</w:t>
      </w:r>
    </w:p>
    <w:p w14:paraId="35B6B6FE" w14:textId="77777777" w:rsidR="00BB09F0" w:rsidRDefault="00BB09F0" w:rsidP="00657A5E">
      <w:pPr>
        <w:spacing w:line="240" w:lineRule="auto"/>
      </w:pPr>
    </w:p>
    <w:p w14:paraId="652D9D12" w14:textId="7DB59040" w:rsidR="00BB09F0" w:rsidRPr="00657A5E" w:rsidRDefault="00BB09F0" w:rsidP="00657A5E">
      <w:pPr>
        <w:spacing w:line="240" w:lineRule="auto"/>
        <w:jc w:val="center"/>
        <w:rPr>
          <w:rFonts w:ascii="Arial Black" w:hAnsi="Arial Black"/>
        </w:rPr>
      </w:pPr>
      <w:r w:rsidRPr="00657A5E">
        <w:rPr>
          <w:rFonts w:ascii="Arial Black" w:hAnsi="Arial Black"/>
        </w:rPr>
        <w:t>Group Members</w:t>
      </w:r>
    </w:p>
    <w:p w14:paraId="77C8A7DA" w14:textId="150067E0" w:rsidR="00A704A7" w:rsidRPr="00480597" w:rsidRDefault="00A704A7" w:rsidP="00657A5E">
      <w:pPr>
        <w:spacing w:line="240" w:lineRule="auto"/>
        <w:jc w:val="center"/>
      </w:pPr>
      <w:r w:rsidRPr="00480597">
        <w:t>Zhou Zhibiao</w:t>
      </w:r>
      <w:r w:rsidR="00121463">
        <w:t xml:space="preserve"> (</w:t>
      </w:r>
      <w:r w:rsidR="00121463" w:rsidRPr="00480597">
        <w:t>A0269368J</w:t>
      </w:r>
      <w:r w:rsidR="00121463">
        <w:t>)</w:t>
      </w:r>
    </w:p>
    <w:p w14:paraId="742D0D61" w14:textId="37738CFE" w:rsidR="005458BC" w:rsidRPr="00480597" w:rsidRDefault="005458BC" w:rsidP="00657A5E">
      <w:pPr>
        <w:spacing w:line="240" w:lineRule="auto"/>
        <w:jc w:val="center"/>
      </w:pPr>
      <w:r w:rsidRPr="00480597">
        <w:t>Sureshkumar Sujatha</w:t>
      </w:r>
      <w:r w:rsidR="00AD7792">
        <w:t xml:space="preserve"> (</w:t>
      </w:r>
      <w:r w:rsidR="00AD7792" w:rsidRPr="00480597">
        <w:t>A0269371W</w:t>
      </w:r>
      <w:r w:rsidR="00AD7792">
        <w:t>)</w:t>
      </w:r>
    </w:p>
    <w:p w14:paraId="39B94E23" w14:textId="6AD0A0AB" w:rsidR="004F1A93" w:rsidRPr="00480597" w:rsidRDefault="004F1A93" w:rsidP="00657A5E">
      <w:pPr>
        <w:spacing w:line="240" w:lineRule="auto"/>
        <w:jc w:val="center"/>
      </w:pPr>
      <w:r w:rsidRPr="00480597">
        <w:t>Tan Jun Ming</w:t>
      </w:r>
      <w:r w:rsidR="00156B33">
        <w:t xml:space="preserve"> (</w:t>
      </w:r>
      <w:r w:rsidR="00156B33" w:rsidRPr="00480597">
        <w:t>A0269372U</w:t>
      </w:r>
      <w:r w:rsidR="00156B33">
        <w:t>)</w:t>
      </w:r>
    </w:p>
    <w:p w14:paraId="393909ED" w14:textId="5B868F86" w:rsidR="00A704A7" w:rsidRPr="00657A5E" w:rsidRDefault="00B13CF4" w:rsidP="00657A5E">
      <w:pPr>
        <w:spacing w:line="240" w:lineRule="auto"/>
        <w:jc w:val="center"/>
      </w:pPr>
      <w:r w:rsidRPr="00B13CF4">
        <w:t>Lim Zhi Jing</w:t>
      </w:r>
      <w:r w:rsidR="00657A5E">
        <w:t xml:space="preserve"> (</w:t>
      </w:r>
      <w:r w:rsidR="00657A5E" w:rsidRPr="00480597">
        <w:t>A0269638J</w:t>
      </w:r>
      <w:r w:rsidR="00657A5E">
        <w:t>)</w:t>
      </w:r>
    </w:p>
    <w:p w14:paraId="0AF2F481" w14:textId="2B2695C8" w:rsidR="5C5C2DEC" w:rsidRDefault="00520F81" w:rsidP="69218897">
      <w:pPr>
        <w:pStyle w:val="NoSpacing"/>
      </w:pPr>
      <w:r>
        <w:br w:type="page"/>
      </w:r>
    </w:p>
    <w:sdt>
      <w:sdtPr>
        <w:rPr>
          <w:rFonts w:eastAsiaTheme="minorEastAsia" w:cstheme="minorBidi"/>
          <w:b w:val="0"/>
          <w:color w:val="auto"/>
          <w:kern w:val="2"/>
          <w:sz w:val="22"/>
          <w:szCs w:val="22"/>
          <w:lang w:val="en-SG" w:eastAsia="zh-CN"/>
          <w14:ligatures w14:val="standardContextual"/>
        </w:rPr>
        <w:id w:val="857855997"/>
        <w:docPartObj>
          <w:docPartGallery w:val="Table of Contents"/>
          <w:docPartUnique/>
        </w:docPartObj>
      </w:sdtPr>
      <w:sdtEndPr>
        <w:rPr>
          <w:bCs/>
          <w:noProof/>
        </w:rPr>
      </w:sdtEndPr>
      <w:sdtContent>
        <w:p w14:paraId="48883666" w14:textId="57314E2D" w:rsidR="00516629" w:rsidRDefault="00516629">
          <w:pPr>
            <w:pStyle w:val="TOCHeading"/>
          </w:pPr>
          <w:r>
            <w:t>Table of Contents</w:t>
          </w:r>
        </w:p>
        <w:p w14:paraId="1D43539F" w14:textId="0C6727EE" w:rsidR="007540B9" w:rsidRDefault="00516629">
          <w:pPr>
            <w:pStyle w:val="TOC1"/>
            <w:rPr>
              <w:rFonts w:asciiTheme="minorHAnsi" w:hAnsiTheme="minorHAnsi"/>
              <w:noProof/>
              <w:kern w:val="0"/>
              <w:sz w:val="24"/>
              <w:szCs w:val="24"/>
              <w14:ligatures w14:val="none"/>
            </w:rPr>
          </w:pPr>
          <w:r>
            <w:fldChar w:fldCharType="begin"/>
          </w:r>
          <w:r>
            <w:instrText xml:space="preserve"> TOC \o "1-3" \h \z \u </w:instrText>
          </w:r>
          <w:r>
            <w:fldChar w:fldCharType="separate"/>
          </w:r>
          <w:hyperlink w:anchor="_Toc135438660" w:history="1">
            <w:r w:rsidR="007540B9" w:rsidRPr="00A533FC">
              <w:rPr>
                <w:rStyle w:val="Hyperlink"/>
                <w:noProof/>
              </w:rPr>
              <w:t>1</w:t>
            </w:r>
            <w:r w:rsidR="007540B9">
              <w:rPr>
                <w:rFonts w:asciiTheme="minorHAnsi" w:hAnsiTheme="minorHAnsi"/>
                <w:noProof/>
                <w:kern w:val="0"/>
                <w:sz w:val="24"/>
                <w:szCs w:val="24"/>
                <w14:ligatures w14:val="none"/>
              </w:rPr>
              <w:tab/>
            </w:r>
            <w:r w:rsidR="007540B9" w:rsidRPr="00A533FC">
              <w:rPr>
                <w:rStyle w:val="Hyperlink"/>
                <w:noProof/>
              </w:rPr>
              <w:t>Executive Summary</w:t>
            </w:r>
            <w:r w:rsidR="007540B9">
              <w:rPr>
                <w:noProof/>
                <w:webHidden/>
              </w:rPr>
              <w:tab/>
            </w:r>
            <w:r w:rsidR="007540B9">
              <w:rPr>
                <w:noProof/>
                <w:webHidden/>
              </w:rPr>
              <w:fldChar w:fldCharType="begin"/>
            </w:r>
            <w:r w:rsidR="007540B9">
              <w:rPr>
                <w:noProof/>
                <w:webHidden/>
              </w:rPr>
              <w:instrText xml:space="preserve"> PAGEREF _Toc135438660 \h </w:instrText>
            </w:r>
            <w:r w:rsidR="007540B9">
              <w:rPr>
                <w:noProof/>
                <w:webHidden/>
              </w:rPr>
            </w:r>
            <w:r w:rsidR="007540B9">
              <w:rPr>
                <w:noProof/>
                <w:webHidden/>
              </w:rPr>
              <w:fldChar w:fldCharType="separate"/>
            </w:r>
            <w:r w:rsidR="007540B9">
              <w:rPr>
                <w:noProof/>
                <w:webHidden/>
              </w:rPr>
              <w:t>1</w:t>
            </w:r>
            <w:r w:rsidR="007540B9">
              <w:rPr>
                <w:noProof/>
                <w:webHidden/>
              </w:rPr>
              <w:fldChar w:fldCharType="end"/>
            </w:r>
          </w:hyperlink>
        </w:p>
        <w:p w14:paraId="3AEBB6C8" w14:textId="47276D88" w:rsidR="007540B9" w:rsidRDefault="00000000">
          <w:pPr>
            <w:pStyle w:val="TOC1"/>
            <w:rPr>
              <w:rFonts w:asciiTheme="minorHAnsi" w:hAnsiTheme="minorHAnsi"/>
              <w:noProof/>
              <w:kern w:val="0"/>
              <w:sz w:val="24"/>
              <w:szCs w:val="24"/>
              <w14:ligatures w14:val="none"/>
            </w:rPr>
          </w:pPr>
          <w:hyperlink w:anchor="_Toc135438661" w:history="1">
            <w:r w:rsidR="007540B9" w:rsidRPr="00A533FC">
              <w:rPr>
                <w:rStyle w:val="Hyperlink"/>
                <w:rFonts w:cs="Arial"/>
                <w:noProof/>
              </w:rPr>
              <w:t>2</w:t>
            </w:r>
            <w:r w:rsidR="007540B9">
              <w:rPr>
                <w:rFonts w:asciiTheme="minorHAnsi" w:hAnsiTheme="minorHAnsi"/>
                <w:noProof/>
                <w:kern w:val="0"/>
                <w:sz w:val="24"/>
                <w:szCs w:val="24"/>
                <w14:ligatures w14:val="none"/>
              </w:rPr>
              <w:tab/>
            </w:r>
            <w:r w:rsidR="007540B9" w:rsidRPr="00A533FC">
              <w:rPr>
                <w:rStyle w:val="Hyperlink"/>
                <w:rFonts w:cs="Arial"/>
                <w:noProof/>
              </w:rPr>
              <w:t>Business Case</w:t>
            </w:r>
            <w:r w:rsidR="007540B9">
              <w:rPr>
                <w:noProof/>
                <w:webHidden/>
              </w:rPr>
              <w:tab/>
            </w:r>
            <w:r w:rsidR="007540B9">
              <w:rPr>
                <w:noProof/>
                <w:webHidden/>
              </w:rPr>
              <w:fldChar w:fldCharType="begin"/>
            </w:r>
            <w:r w:rsidR="007540B9">
              <w:rPr>
                <w:noProof/>
                <w:webHidden/>
              </w:rPr>
              <w:instrText xml:space="preserve"> PAGEREF _Toc135438661 \h </w:instrText>
            </w:r>
            <w:r w:rsidR="007540B9">
              <w:rPr>
                <w:noProof/>
                <w:webHidden/>
              </w:rPr>
            </w:r>
            <w:r w:rsidR="007540B9">
              <w:rPr>
                <w:noProof/>
                <w:webHidden/>
              </w:rPr>
              <w:fldChar w:fldCharType="separate"/>
            </w:r>
            <w:r w:rsidR="007540B9">
              <w:rPr>
                <w:noProof/>
                <w:webHidden/>
              </w:rPr>
              <w:t>3</w:t>
            </w:r>
            <w:r w:rsidR="007540B9">
              <w:rPr>
                <w:noProof/>
                <w:webHidden/>
              </w:rPr>
              <w:fldChar w:fldCharType="end"/>
            </w:r>
          </w:hyperlink>
        </w:p>
        <w:p w14:paraId="7FCFDD16" w14:textId="0F357562" w:rsidR="007540B9" w:rsidRDefault="00000000">
          <w:pPr>
            <w:pStyle w:val="TOC2"/>
            <w:rPr>
              <w:rFonts w:asciiTheme="minorHAnsi" w:hAnsiTheme="minorHAnsi"/>
              <w:noProof/>
              <w:kern w:val="0"/>
              <w:sz w:val="24"/>
              <w:szCs w:val="24"/>
              <w14:ligatures w14:val="none"/>
            </w:rPr>
          </w:pPr>
          <w:hyperlink w:anchor="_Toc135438662" w:history="1">
            <w:r w:rsidR="007540B9" w:rsidRPr="00A533FC">
              <w:rPr>
                <w:rStyle w:val="Hyperlink"/>
                <w:noProof/>
              </w:rPr>
              <w:t>2.1</w:t>
            </w:r>
            <w:r w:rsidR="007540B9">
              <w:rPr>
                <w:rFonts w:asciiTheme="minorHAnsi" w:hAnsiTheme="minorHAnsi"/>
                <w:noProof/>
                <w:kern w:val="0"/>
                <w:sz w:val="24"/>
                <w:szCs w:val="24"/>
                <w14:ligatures w14:val="none"/>
              </w:rPr>
              <w:tab/>
            </w:r>
            <w:r w:rsidR="007540B9" w:rsidRPr="00A533FC">
              <w:rPr>
                <w:rStyle w:val="Hyperlink"/>
                <w:noProof/>
              </w:rPr>
              <w:t>Market Research</w:t>
            </w:r>
            <w:r w:rsidR="007540B9">
              <w:rPr>
                <w:noProof/>
                <w:webHidden/>
              </w:rPr>
              <w:tab/>
            </w:r>
            <w:r w:rsidR="007540B9">
              <w:rPr>
                <w:noProof/>
                <w:webHidden/>
              </w:rPr>
              <w:fldChar w:fldCharType="begin"/>
            </w:r>
            <w:r w:rsidR="007540B9">
              <w:rPr>
                <w:noProof/>
                <w:webHidden/>
              </w:rPr>
              <w:instrText xml:space="preserve"> PAGEREF _Toc135438662 \h </w:instrText>
            </w:r>
            <w:r w:rsidR="007540B9">
              <w:rPr>
                <w:noProof/>
                <w:webHidden/>
              </w:rPr>
            </w:r>
            <w:r w:rsidR="007540B9">
              <w:rPr>
                <w:noProof/>
                <w:webHidden/>
              </w:rPr>
              <w:fldChar w:fldCharType="separate"/>
            </w:r>
            <w:r w:rsidR="007540B9">
              <w:rPr>
                <w:noProof/>
                <w:webHidden/>
              </w:rPr>
              <w:t>5</w:t>
            </w:r>
            <w:r w:rsidR="007540B9">
              <w:rPr>
                <w:noProof/>
                <w:webHidden/>
              </w:rPr>
              <w:fldChar w:fldCharType="end"/>
            </w:r>
          </w:hyperlink>
        </w:p>
        <w:p w14:paraId="64618B4D" w14:textId="18F497C5" w:rsidR="007540B9" w:rsidRDefault="00000000">
          <w:pPr>
            <w:pStyle w:val="TOC3"/>
            <w:rPr>
              <w:rFonts w:asciiTheme="minorHAnsi" w:hAnsiTheme="minorHAnsi"/>
              <w:noProof/>
              <w:kern w:val="0"/>
              <w:sz w:val="24"/>
              <w:szCs w:val="24"/>
              <w14:ligatures w14:val="none"/>
            </w:rPr>
          </w:pPr>
          <w:hyperlink w:anchor="_Toc135438663" w:history="1">
            <w:r w:rsidR="007540B9" w:rsidRPr="00A533FC">
              <w:rPr>
                <w:rStyle w:val="Hyperlink"/>
                <w:noProof/>
              </w:rPr>
              <w:t>2.1.1</w:t>
            </w:r>
            <w:r w:rsidR="007540B9">
              <w:rPr>
                <w:rFonts w:asciiTheme="minorHAnsi" w:hAnsiTheme="minorHAnsi"/>
                <w:noProof/>
                <w:kern w:val="0"/>
                <w:sz w:val="24"/>
                <w:szCs w:val="24"/>
                <w14:ligatures w14:val="none"/>
              </w:rPr>
              <w:tab/>
            </w:r>
            <w:r w:rsidR="007540B9" w:rsidRPr="00A533FC">
              <w:rPr>
                <w:rStyle w:val="Hyperlink"/>
                <w:noProof/>
              </w:rPr>
              <w:t>Market Competition analysis</w:t>
            </w:r>
            <w:r w:rsidR="007540B9">
              <w:rPr>
                <w:noProof/>
                <w:webHidden/>
              </w:rPr>
              <w:tab/>
            </w:r>
            <w:r w:rsidR="007540B9">
              <w:rPr>
                <w:noProof/>
                <w:webHidden/>
              </w:rPr>
              <w:fldChar w:fldCharType="begin"/>
            </w:r>
            <w:r w:rsidR="007540B9">
              <w:rPr>
                <w:noProof/>
                <w:webHidden/>
              </w:rPr>
              <w:instrText xml:space="preserve"> PAGEREF _Toc135438663 \h </w:instrText>
            </w:r>
            <w:r w:rsidR="007540B9">
              <w:rPr>
                <w:noProof/>
                <w:webHidden/>
              </w:rPr>
            </w:r>
            <w:r w:rsidR="007540B9">
              <w:rPr>
                <w:noProof/>
                <w:webHidden/>
              </w:rPr>
              <w:fldChar w:fldCharType="separate"/>
            </w:r>
            <w:r w:rsidR="007540B9">
              <w:rPr>
                <w:noProof/>
                <w:webHidden/>
              </w:rPr>
              <w:t>5</w:t>
            </w:r>
            <w:r w:rsidR="007540B9">
              <w:rPr>
                <w:noProof/>
                <w:webHidden/>
              </w:rPr>
              <w:fldChar w:fldCharType="end"/>
            </w:r>
          </w:hyperlink>
        </w:p>
        <w:p w14:paraId="0D2A01FC" w14:textId="23ED4B7B" w:rsidR="007540B9" w:rsidRDefault="00000000">
          <w:pPr>
            <w:pStyle w:val="TOC3"/>
            <w:rPr>
              <w:rFonts w:asciiTheme="minorHAnsi" w:hAnsiTheme="minorHAnsi"/>
              <w:noProof/>
              <w:kern w:val="0"/>
              <w:sz w:val="24"/>
              <w:szCs w:val="24"/>
              <w14:ligatures w14:val="none"/>
            </w:rPr>
          </w:pPr>
          <w:hyperlink w:anchor="_Toc135438664" w:history="1">
            <w:r w:rsidR="007540B9" w:rsidRPr="00A533FC">
              <w:rPr>
                <w:rStyle w:val="Hyperlink"/>
                <w:rFonts w:cs="Arial"/>
                <w:noProof/>
              </w:rPr>
              <w:t>2.1.2</w:t>
            </w:r>
            <w:r w:rsidR="007540B9">
              <w:rPr>
                <w:rFonts w:asciiTheme="minorHAnsi" w:hAnsiTheme="minorHAnsi"/>
                <w:noProof/>
                <w:kern w:val="0"/>
                <w:sz w:val="24"/>
                <w:szCs w:val="24"/>
                <w14:ligatures w14:val="none"/>
              </w:rPr>
              <w:tab/>
            </w:r>
            <w:r w:rsidR="007540B9" w:rsidRPr="00A533FC">
              <w:rPr>
                <w:rStyle w:val="Hyperlink"/>
                <w:rFonts w:cs="Arial"/>
                <w:noProof/>
              </w:rPr>
              <w:t>Target Customers</w:t>
            </w:r>
            <w:r w:rsidR="007540B9">
              <w:rPr>
                <w:noProof/>
                <w:webHidden/>
              </w:rPr>
              <w:tab/>
            </w:r>
            <w:r w:rsidR="007540B9">
              <w:rPr>
                <w:noProof/>
                <w:webHidden/>
              </w:rPr>
              <w:fldChar w:fldCharType="begin"/>
            </w:r>
            <w:r w:rsidR="007540B9">
              <w:rPr>
                <w:noProof/>
                <w:webHidden/>
              </w:rPr>
              <w:instrText xml:space="preserve"> PAGEREF _Toc135438664 \h </w:instrText>
            </w:r>
            <w:r w:rsidR="007540B9">
              <w:rPr>
                <w:noProof/>
                <w:webHidden/>
              </w:rPr>
            </w:r>
            <w:r w:rsidR="007540B9">
              <w:rPr>
                <w:noProof/>
                <w:webHidden/>
              </w:rPr>
              <w:fldChar w:fldCharType="separate"/>
            </w:r>
            <w:r w:rsidR="007540B9">
              <w:rPr>
                <w:noProof/>
                <w:webHidden/>
              </w:rPr>
              <w:t>6</w:t>
            </w:r>
            <w:r w:rsidR="007540B9">
              <w:rPr>
                <w:noProof/>
                <w:webHidden/>
              </w:rPr>
              <w:fldChar w:fldCharType="end"/>
            </w:r>
          </w:hyperlink>
        </w:p>
        <w:p w14:paraId="1F9AE170" w14:textId="18A6E450" w:rsidR="007540B9" w:rsidRDefault="00000000">
          <w:pPr>
            <w:pStyle w:val="TOC3"/>
            <w:rPr>
              <w:rFonts w:asciiTheme="minorHAnsi" w:hAnsiTheme="minorHAnsi"/>
              <w:noProof/>
              <w:kern w:val="0"/>
              <w:sz w:val="24"/>
              <w:szCs w:val="24"/>
              <w14:ligatures w14:val="none"/>
            </w:rPr>
          </w:pPr>
          <w:hyperlink w:anchor="_Toc135438665" w:history="1">
            <w:r w:rsidR="007540B9" w:rsidRPr="00A533FC">
              <w:rPr>
                <w:rStyle w:val="Hyperlink"/>
                <w:rFonts w:cs="Arial"/>
                <w:noProof/>
              </w:rPr>
              <w:t>2.1.3</w:t>
            </w:r>
            <w:r w:rsidR="007540B9">
              <w:rPr>
                <w:rFonts w:asciiTheme="minorHAnsi" w:hAnsiTheme="minorHAnsi"/>
                <w:noProof/>
                <w:kern w:val="0"/>
                <w:sz w:val="24"/>
                <w:szCs w:val="24"/>
                <w14:ligatures w14:val="none"/>
              </w:rPr>
              <w:tab/>
            </w:r>
            <w:r w:rsidR="007540B9" w:rsidRPr="00A533FC">
              <w:rPr>
                <w:rStyle w:val="Hyperlink"/>
                <w:rFonts w:cs="Arial"/>
                <w:noProof/>
              </w:rPr>
              <w:t>Revenue Model</w:t>
            </w:r>
            <w:r w:rsidR="007540B9">
              <w:rPr>
                <w:noProof/>
                <w:webHidden/>
              </w:rPr>
              <w:tab/>
            </w:r>
            <w:r w:rsidR="007540B9">
              <w:rPr>
                <w:noProof/>
                <w:webHidden/>
              </w:rPr>
              <w:fldChar w:fldCharType="begin"/>
            </w:r>
            <w:r w:rsidR="007540B9">
              <w:rPr>
                <w:noProof/>
                <w:webHidden/>
              </w:rPr>
              <w:instrText xml:space="preserve"> PAGEREF _Toc135438665 \h </w:instrText>
            </w:r>
            <w:r w:rsidR="007540B9">
              <w:rPr>
                <w:noProof/>
                <w:webHidden/>
              </w:rPr>
            </w:r>
            <w:r w:rsidR="007540B9">
              <w:rPr>
                <w:noProof/>
                <w:webHidden/>
              </w:rPr>
              <w:fldChar w:fldCharType="separate"/>
            </w:r>
            <w:r w:rsidR="007540B9">
              <w:rPr>
                <w:noProof/>
                <w:webHidden/>
              </w:rPr>
              <w:t>6</w:t>
            </w:r>
            <w:r w:rsidR="007540B9">
              <w:rPr>
                <w:noProof/>
                <w:webHidden/>
              </w:rPr>
              <w:fldChar w:fldCharType="end"/>
            </w:r>
          </w:hyperlink>
        </w:p>
        <w:p w14:paraId="13C744B5" w14:textId="1E4DC05C" w:rsidR="007540B9" w:rsidRDefault="00000000">
          <w:pPr>
            <w:pStyle w:val="TOC3"/>
            <w:rPr>
              <w:rFonts w:asciiTheme="minorHAnsi" w:hAnsiTheme="minorHAnsi"/>
              <w:noProof/>
              <w:kern w:val="0"/>
              <w:sz w:val="24"/>
              <w:szCs w:val="24"/>
              <w14:ligatures w14:val="none"/>
            </w:rPr>
          </w:pPr>
          <w:hyperlink w:anchor="_Toc135438666" w:history="1">
            <w:r w:rsidR="007540B9" w:rsidRPr="00A533FC">
              <w:rPr>
                <w:rStyle w:val="Hyperlink"/>
                <w:rFonts w:cs="Arial"/>
                <w:noProof/>
              </w:rPr>
              <w:t>2.1.4</w:t>
            </w:r>
            <w:r w:rsidR="007540B9">
              <w:rPr>
                <w:rFonts w:asciiTheme="minorHAnsi" w:hAnsiTheme="minorHAnsi"/>
                <w:noProof/>
                <w:kern w:val="0"/>
                <w:sz w:val="24"/>
                <w:szCs w:val="24"/>
                <w14:ligatures w14:val="none"/>
              </w:rPr>
              <w:tab/>
            </w:r>
            <w:r w:rsidR="007540B9" w:rsidRPr="00A533FC">
              <w:rPr>
                <w:rStyle w:val="Hyperlink"/>
                <w:rFonts w:cs="Arial"/>
                <w:noProof/>
              </w:rPr>
              <w:t>Market analysis</w:t>
            </w:r>
            <w:r w:rsidR="007540B9">
              <w:rPr>
                <w:noProof/>
                <w:webHidden/>
              </w:rPr>
              <w:tab/>
            </w:r>
            <w:r w:rsidR="007540B9">
              <w:rPr>
                <w:noProof/>
                <w:webHidden/>
              </w:rPr>
              <w:fldChar w:fldCharType="begin"/>
            </w:r>
            <w:r w:rsidR="007540B9">
              <w:rPr>
                <w:noProof/>
                <w:webHidden/>
              </w:rPr>
              <w:instrText xml:space="preserve"> PAGEREF _Toc135438666 \h </w:instrText>
            </w:r>
            <w:r w:rsidR="007540B9">
              <w:rPr>
                <w:noProof/>
                <w:webHidden/>
              </w:rPr>
            </w:r>
            <w:r w:rsidR="007540B9">
              <w:rPr>
                <w:noProof/>
                <w:webHidden/>
              </w:rPr>
              <w:fldChar w:fldCharType="separate"/>
            </w:r>
            <w:r w:rsidR="007540B9">
              <w:rPr>
                <w:noProof/>
                <w:webHidden/>
              </w:rPr>
              <w:t>7</w:t>
            </w:r>
            <w:r w:rsidR="007540B9">
              <w:rPr>
                <w:noProof/>
                <w:webHidden/>
              </w:rPr>
              <w:fldChar w:fldCharType="end"/>
            </w:r>
          </w:hyperlink>
        </w:p>
        <w:p w14:paraId="5EA37E03" w14:textId="08888C0B" w:rsidR="007540B9" w:rsidRDefault="00000000">
          <w:pPr>
            <w:pStyle w:val="TOC2"/>
            <w:rPr>
              <w:rFonts w:asciiTheme="minorHAnsi" w:hAnsiTheme="minorHAnsi"/>
              <w:noProof/>
              <w:kern w:val="0"/>
              <w:sz w:val="24"/>
              <w:szCs w:val="24"/>
              <w14:ligatures w14:val="none"/>
            </w:rPr>
          </w:pPr>
          <w:hyperlink w:anchor="_Toc135438667" w:history="1">
            <w:r w:rsidR="007540B9" w:rsidRPr="00A533FC">
              <w:rPr>
                <w:rStyle w:val="Hyperlink"/>
                <w:rFonts w:cs="Arial"/>
                <w:noProof/>
              </w:rPr>
              <w:t>2.2</w:t>
            </w:r>
            <w:r w:rsidR="007540B9">
              <w:rPr>
                <w:rFonts w:asciiTheme="minorHAnsi" w:hAnsiTheme="minorHAnsi"/>
                <w:noProof/>
                <w:kern w:val="0"/>
                <w:sz w:val="24"/>
                <w:szCs w:val="24"/>
                <w14:ligatures w14:val="none"/>
              </w:rPr>
              <w:tab/>
            </w:r>
            <w:r w:rsidR="007540B9" w:rsidRPr="00A533FC">
              <w:rPr>
                <w:rStyle w:val="Hyperlink"/>
                <w:rFonts w:cs="Arial"/>
                <w:noProof/>
              </w:rPr>
              <w:t>Project Objective &amp; Impact</w:t>
            </w:r>
            <w:r w:rsidR="007540B9">
              <w:rPr>
                <w:noProof/>
                <w:webHidden/>
              </w:rPr>
              <w:tab/>
            </w:r>
            <w:r w:rsidR="007540B9">
              <w:rPr>
                <w:noProof/>
                <w:webHidden/>
              </w:rPr>
              <w:fldChar w:fldCharType="begin"/>
            </w:r>
            <w:r w:rsidR="007540B9">
              <w:rPr>
                <w:noProof/>
                <w:webHidden/>
              </w:rPr>
              <w:instrText xml:space="preserve"> PAGEREF _Toc135438667 \h </w:instrText>
            </w:r>
            <w:r w:rsidR="007540B9">
              <w:rPr>
                <w:noProof/>
                <w:webHidden/>
              </w:rPr>
            </w:r>
            <w:r w:rsidR="007540B9">
              <w:rPr>
                <w:noProof/>
                <w:webHidden/>
              </w:rPr>
              <w:fldChar w:fldCharType="separate"/>
            </w:r>
            <w:r w:rsidR="007540B9">
              <w:rPr>
                <w:noProof/>
                <w:webHidden/>
              </w:rPr>
              <w:t>7</w:t>
            </w:r>
            <w:r w:rsidR="007540B9">
              <w:rPr>
                <w:noProof/>
                <w:webHidden/>
              </w:rPr>
              <w:fldChar w:fldCharType="end"/>
            </w:r>
          </w:hyperlink>
        </w:p>
        <w:p w14:paraId="41262403" w14:textId="41B7A3B8" w:rsidR="007540B9" w:rsidRDefault="00000000">
          <w:pPr>
            <w:pStyle w:val="TOC1"/>
            <w:rPr>
              <w:rFonts w:asciiTheme="minorHAnsi" w:hAnsiTheme="minorHAnsi"/>
              <w:noProof/>
              <w:kern w:val="0"/>
              <w:sz w:val="24"/>
              <w:szCs w:val="24"/>
              <w14:ligatures w14:val="none"/>
            </w:rPr>
          </w:pPr>
          <w:hyperlink w:anchor="_Toc135438668" w:history="1">
            <w:r w:rsidR="007540B9" w:rsidRPr="00A533FC">
              <w:rPr>
                <w:rStyle w:val="Hyperlink"/>
                <w:rFonts w:cs="Arial"/>
                <w:noProof/>
              </w:rPr>
              <w:t>3</w:t>
            </w:r>
            <w:r w:rsidR="007540B9">
              <w:rPr>
                <w:rFonts w:asciiTheme="minorHAnsi" w:hAnsiTheme="minorHAnsi"/>
                <w:noProof/>
                <w:kern w:val="0"/>
                <w:sz w:val="24"/>
                <w:szCs w:val="24"/>
                <w14:ligatures w14:val="none"/>
              </w:rPr>
              <w:tab/>
            </w:r>
            <w:r w:rsidR="007540B9" w:rsidRPr="00A533FC">
              <w:rPr>
                <w:rStyle w:val="Hyperlink"/>
                <w:rFonts w:cs="Arial"/>
                <w:noProof/>
              </w:rPr>
              <w:t>Data Preparation</w:t>
            </w:r>
            <w:r w:rsidR="007540B9">
              <w:rPr>
                <w:noProof/>
                <w:webHidden/>
              </w:rPr>
              <w:tab/>
            </w:r>
            <w:r w:rsidR="007540B9">
              <w:rPr>
                <w:noProof/>
                <w:webHidden/>
              </w:rPr>
              <w:fldChar w:fldCharType="begin"/>
            </w:r>
            <w:r w:rsidR="007540B9">
              <w:rPr>
                <w:noProof/>
                <w:webHidden/>
              </w:rPr>
              <w:instrText xml:space="preserve"> PAGEREF _Toc135438668 \h </w:instrText>
            </w:r>
            <w:r w:rsidR="007540B9">
              <w:rPr>
                <w:noProof/>
                <w:webHidden/>
              </w:rPr>
            </w:r>
            <w:r w:rsidR="007540B9">
              <w:rPr>
                <w:noProof/>
                <w:webHidden/>
              </w:rPr>
              <w:fldChar w:fldCharType="separate"/>
            </w:r>
            <w:r w:rsidR="007540B9">
              <w:rPr>
                <w:noProof/>
                <w:webHidden/>
              </w:rPr>
              <w:t>9</w:t>
            </w:r>
            <w:r w:rsidR="007540B9">
              <w:rPr>
                <w:noProof/>
                <w:webHidden/>
              </w:rPr>
              <w:fldChar w:fldCharType="end"/>
            </w:r>
          </w:hyperlink>
        </w:p>
        <w:p w14:paraId="6F4068A5" w14:textId="0BB9CC73" w:rsidR="007540B9" w:rsidRDefault="00000000">
          <w:pPr>
            <w:pStyle w:val="TOC2"/>
            <w:rPr>
              <w:rFonts w:asciiTheme="minorHAnsi" w:hAnsiTheme="minorHAnsi"/>
              <w:noProof/>
              <w:kern w:val="0"/>
              <w:sz w:val="24"/>
              <w:szCs w:val="24"/>
              <w14:ligatures w14:val="none"/>
            </w:rPr>
          </w:pPr>
          <w:hyperlink w:anchor="_Toc135438669" w:history="1">
            <w:r w:rsidR="007540B9" w:rsidRPr="00A533FC">
              <w:rPr>
                <w:rStyle w:val="Hyperlink"/>
                <w:noProof/>
              </w:rPr>
              <w:t>3.1</w:t>
            </w:r>
            <w:r w:rsidR="007540B9">
              <w:rPr>
                <w:rFonts w:asciiTheme="minorHAnsi" w:hAnsiTheme="minorHAnsi"/>
                <w:noProof/>
                <w:kern w:val="0"/>
                <w:sz w:val="24"/>
                <w:szCs w:val="24"/>
                <w14:ligatures w14:val="none"/>
              </w:rPr>
              <w:tab/>
            </w:r>
            <w:r w:rsidR="007540B9" w:rsidRPr="00A533FC">
              <w:rPr>
                <w:rStyle w:val="Hyperlink"/>
                <w:noProof/>
              </w:rPr>
              <w:t>Data Source</w:t>
            </w:r>
            <w:r w:rsidR="007540B9">
              <w:rPr>
                <w:noProof/>
                <w:webHidden/>
              </w:rPr>
              <w:tab/>
            </w:r>
            <w:r w:rsidR="007540B9">
              <w:rPr>
                <w:noProof/>
                <w:webHidden/>
              </w:rPr>
              <w:fldChar w:fldCharType="begin"/>
            </w:r>
            <w:r w:rsidR="007540B9">
              <w:rPr>
                <w:noProof/>
                <w:webHidden/>
              </w:rPr>
              <w:instrText xml:space="preserve"> PAGEREF _Toc135438669 \h </w:instrText>
            </w:r>
            <w:r w:rsidR="007540B9">
              <w:rPr>
                <w:noProof/>
                <w:webHidden/>
              </w:rPr>
            </w:r>
            <w:r w:rsidR="007540B9">
              <w:rPr>
                <w:noProof/>
                <w:webHidden/>
              </w:rPr>
              <w:fldChar w:fldCharType="separate"/>
            </w:r>
            <w:r w:rsidR="007540B9">
              <w:rPr>
                <w:noProof/>
                <w:webHidden/>
              </w:rPr>
              <w:t>9</w:t>
            </w:r>
            <w:r w:rsidR="007540B9">
              <w:rPr>
                <w:noProof/>
                <w:webHidden/>
              </w:rPr>
              <w:fldChar w:fldCharType="end"/>
            </w:r>
          </w:hyperlink>
        </w:p>
        <w:p w14:paraId="14FB6ED1" w14:textId="00C3B3DF" w:rsidR="007540B9" w:rsidRDefault="00000000">
          <w:pPr>
            <w:pStyle w:val="TOC2"/>
            <w:rPr>
              <w:rFonts w:asciiTheme="minorHAnsi" w:hAnsiTheme="minorHAnsi"/>
              <w:noProof/>
              <w:kern w:val="0"/>
              <w:sz w:val="24"/>
              <w:szCs w:val="24"/>
              <w14:ligatures w14:val="none"/>
            </w:rPr>
          </w:pPr>
          <w:hyperlink w:anchor="_Toc135438670" w:history="1">
            <w:r w:rsidR="007540B9" w:rsidRPr="00A533FC">
              <w:rPr>
                <w:rStyle w:val="Hyperlink"/>
                <w:rFonts w:cs="Arial"/>
                <w:noProof/>
              </w:rPr>
              <w:t>3.2</w:t>
            </w:r>
            <w:r w:rsidR="007540B9">
              <w:rPr>
                <w:rFonts w:asciiTheme="minorHAnsi" w:hAnsiTheme="minorHAnsi"/>
                <w:noProof/>
                <w:kern w:val="0"/>
                <w:sz w:val="24"/>
                <w:szCs w:val="24"/>
                <w14:ligatures w14:val="none"/>
              </w:rPr>
              <w:tab/>
            </w:r>
            <w:r w:rsidR="007540B9" w:rsidRPr="00A533FC">
              <w:rPr>
                <w:rStyle w:val="Hyperlink"/>
                <w:rFonts w:cs="Arial"/>
                <w:noProof/>
              </w:rPr>
              <w:t>Data Acquisition, Cleansing &amp; Feature Engineering</w:t>
            </w:r>
            <w:r w:rsidR="007540B9">
              <w:rPr>
                <w:noProof/>
                <w:webHidden/>
              </w:rPr>
              <w:tab/>
            </w:r>
            <w:r w:rsidR="007540B9">
              <w:rPr>
                <w:noProof/>
                <w:webHidden/>
              </w:rPr>
              <w:fldChar w:fldCharType="begin"/>
            </w:r>
            <w:r w:rsidR="007540B9">
              <w:rPr>
                <w:noProof/>
                <w:webHidden/>
              </w:rPr>
              <w:instrText xml:space="preserve"> PAGEREF _Toc135438670 \h </w:instrText>
            </w:r>
            <w:r w:rsidR="007540B9">
              <w:rPr>
                <w:noProof/>
                <w:webHidden/>
              </w:rPr>
            </w:r>
            <w:r w:rsidR="007540B9">
              <w:rPr>
                <w:noProof/>
                <w:webHidden/>
              </w:rPr>
              <w:fldChar w:fldCharType="separate"/>
            </w:r>
            <w:r w:rsidR="007540B9">
              <w:rPr>
                <w:noProof/>
                <w:webHidden/>
              </w:rPr>
              <w:t>9</w:t>
            </w:r>
            <w:r w:rsidR="007540B9">
              <w:rPr>
                <w:noProof/>
                <w:webHidden/>
              </w:rPr>
              <w:fldChar w:fldCharType="end"/>
            </w:r>
          </w:hyperlink>
        </w:p>
        <w:p w14:paraId="0CD6F88F" w14:textId="1393F81F" w:rsidR="007540B9" w:rsidRDefault="00000000">
          <w:pPr>
            <w:pStyle w:val="TOC3"/>
            <w:rPr>
              <w:rFonts w:asciiTheme="minorHAnsi" w:hAnsiTheme="minorHAnsi"/>
              <w:noProof/>
              <w:kern w:val="0"/>
              <w:sz w:val="24"/>
              <w:szCs w:val="24"/>
              <w14:ligatures w14:val="none"/>
            </w:rPr>
          </w:pPr>
          <w:hyperlink w:anchor="_Toc135438671" w:history="1">
            <w:r w:rsidR="007540B9" w:rsidRPr="00A533FC">
              <w:rPr>
                <w:rStyle w:val="Hyperlink"/>
                <w:noProof/>
              </w:rPr>
              <w:t>3.2.1</w:t>
            </w:r>
            <w:r w:rsidR="007540B9">
              <w:rPr>
                <w:rFonts w:asciiTheme="minorHAnsi" w:hAnsiTheme="minorHAnsi"/>
                <w:noProof/>
                <w:kern w:val="0"/>
                <w:sz w:val="24"/>
                <w:szCs w:val="24"/>
                <w14:ligatures w14:val="none"/>
              </w:rPr>
              <w:tab/>
            </w:r>
            <w:r w:rsidR="007540B9" w:rsidRPr="00A533FC">
              <w:rPr>
                <w:rStyle w:val="Hyperlink"/>
                <w:noProof/>
              </w:rPr>
              <w:t>Development Phase</w:t>
            </w:r>
            <w:r w:rsidR="007540B9">
              <w:rPr>
                <w:noProof/>
                <w:webHidden/>
              </w:rPr>
              <w:tab/>
            </w:r>
            <w:r w:rsidR="007540B9">
              <w:rPr>
                <w:noProof/>
                <w:webHidden/>
              </w:rPr>
              <w:fldChar w:fldCharType="begin"/>
            </w:r>
            <w:r w:rsidR="007540B9">
              <w:rPr>
                <w:noProof/>
                <w:webHidden/>
              </w:rPr>
              <w:instrText xml:space="preserve"> PAGEREF _Toc135438671 \h </w:instrText>
            </w:r>
            <w:r w:rsidR="007540B9">
              <w:rPr>
                <w:noProof/>
                <w:webHidden/>
              </w:rPr>
            </w:r>
            <w:r w:rsidR="007540B9">
              <w:rPr>
                <w:noProof/>
                <w:webHidden/>
              </w:rPr>
              <w:fldChar w:fldCharType="separate"/>
            </w:r>
            <w:r w:rsidR="007540B9">
              <w:rPr>
                <w:noProof/>
                <w:webHidden/>
              </w:rPr>
              <w:t>10</w:t>
            </w:r>
            <w:r w:rsidR="007540B9">
              <w:rPr>
                <w:noProof/>
                <w:webHidden/>
              </w:rPr>
              <w:fldChar w:fldCharType="end"/>
            </w:r>
          </w:hyperlink>
        </w:p>
        <w:p w14:paraId="2E0A3501" w14:textId="7ABC2A77" w:rsidR="007540B9" w:rsidRDefault="00000000">
          <w:pPr>
            <w:pStyle w:val="TOC3"/>
            <w:rPr>
              <w:rFonts w:asciiTheme="minorHAnsi" w:hAnsiTheme="minorHAnsi"/>
              <w:noProof/>
              <w:kern w:val="0"/>
              <w:sz w:val="24"/>
              <w:szCs w:val="24"/>
              <w14:ligatures w14:val="none"/>
            </w:rPr>
          </w:pPr>
          <w:hyperlink w:anchor="_Toc135438672" w:history="1">
            <w:r w:rsidR="007540B9" w:rsidRPr="00A533FC">
              <w:rPr>
                <w:rStyle w:val="Hyperlink"/>
                <w:noProof/>
              </w:rPr>
              <w:t>3.2.2</w:t>
            </w:r>
            <w:r w:rsidR="007540B9">
              <w:rPr>
                <w:rFonts w:asciiTheme="minorHAnsi" w:hAnsiTheme="minorHAnsi"/>
                <w:noProof/>
                <w:kern w:val="0"/>
                <w:sz w:val="24"/>
                <w:szCs w:val="24"/>
                <w14:ligatures w14:val="none"/>
              </w:rPr>
              <w:tab/>
            </w:r>
            <w:r w:rsidR="007540B9" w:rsidRPr="00A533FC">
              <w:rPr>
                <w:rStyle w:val="Hyperlink"/>
                <w:noProof/>
              </w:rPr>
              <w:t>Production Phase</w:t>
            </w:r>
            <w:r w:rsidR="007540B9">
              <w:rPr>
                <w:noProof/>
                <w:webHidden/>
              </w:rPr>
              <w:tab/>
            </w:r>
            <w:r w:rsidR="007540B9">
              <w:rPr>
                <w:noProof/>
                <w:webHidden/>
              </w:rPr>
              <w:fldChar w:fldCharType="begin"/>
            </w:r>
            <w:r w:rsidR="007540B9">
              <w:rPr>
                <w:noProof/>
                <w:webHidden/>
              </w:rPr>
              <w:instrText xml:space="preserve"> PAGEREF _Toc135438672 \h </w:instrText>
            </w:r>
            <w:r w:rsidR="007540B9">
              <w:rPr>
                <w:noProof/>
                <w:webHidden/>
              </w:rPr>
            </w:r>
            <w:r w:rsidR="007540B9">
              <w:rPr>
                <w:noProof/>
                <w:webHidden/>
              </w:rPr>
              <w:fldChar w:fldCharType="separate"/>
            </w:r>
            <w:r w:rsidR="007540B9">
              <w:rPr>
                <w:noProof/>
                <w:webHidden/>
              </w:rPr>
              <w:t>13</w:t>
            </w:r>
            <w:r w:rsidR="007540B9">
              <w:rPr>
                <w:noProof/>
                <w:webHidden/>
              </w:rPr>
              <w:fldChar w:fldCharType="end"/>
            </w:r>
          </w:hyperlink>
        </w:p>
        <w:p w14:paraId="58A043E6" w14:textId="636641EB" w:rsidR="007540B9" w:rsidRDefault="00000000">
          <w:pPr>
            <w:pStyle w:val="TOC2"/>
            <w:rPr>
              <w:rFonts w:asciiTheme="minorHAnsi" w:hAnsiTheme="minorHAnsi"/>
              <w:noProof/>
              <w:kern w:val="0"/>
              <w:sz w:val="24"/>
              <w:szCs w:val="24"/>
              <w14:ligatures w14:val="none"/>
            </w:rPr>
          </w:pPr>
          <w:hyperlink w:anchor="_Toc135438673" w:history="1">
            <w:r w:rsidR="007540B9" w:rsidRPr="00A533FC">
              <w:rPr>
                <w:rStyle w:val="Hyperlink"/>
                <w:rFonts w:cs="Arial"/>
                <w:noProof/>
              </w:rPr>
              <w:t>3.3</w:t>
            </w:r>
            <w:r w:rsidR="007540B9">
              <w:rPr>
                <w:rFonts w:asciiTheme="minorHAnsi" w:hAnsiTheme="minorHAnsi"/>
                <w:noProof/>
                <w:kern w:val="0"/>
                <w:sz w:val="24"/>
                <w:szCs w:val="24"/>
                <w14:ligatures w14:val="none"/>
              </w:rPr>
              <w:tab/>
            </w:r>
            <w:r w:rsidR="007540B9" w:rsidRPr="00A533FC">
              <w:rPr>
                <w:rStyle w:val="Hyperlink"/>
                <w:rFonts w:cs="Arial"/>
                <w:noProof/>
              </w:rPr>
              <w:t>Database Structure</w:t>
            </w:r>
            <w:r w:rsidR="007540B9">
              <w:rPr>
                <w:noProof/>
                <w:webHidden/>
              </w:rPr>
              <w:tab/>
            </w:r>
            <w:r w:rsidR="007540B9">
              <w:rPr>
                <w:noProof/>
                <w:webHidden/>
              </w:rPr>
              <w:fldChar w:fldCharType="begin"/>
            </w:r>
            <w:r w:rsidR="007540B9">
              <w:rPr>
                <w:noProof/>
                <w:webHidden/>
              </w:rPr>
              <w:instrText xml:space="preserve"> PAGEREF _Toc135438673 \h </w:instrText>
            </w:r>
            <w:r w:rsidR="007540B9">
              <w:rPr>
                <w:noProof/>
                <w:webHidden/>
              </w:rPr>
            </w:r>
            <w:r w:rsidR="007540B9">
              <w:rPr>
                <w:noProof/>
                <w:webHidden/>
              </w:rPr>
              <w:fldChar w:fldCharType="separate"/>
            </w:r>
            <w:r w:rsidR="007540B9">
              <w:rPr>
                <w:noProof/>
                <w:webHidden/>
              </w:rPr>
              <w:t>14</w:t>
            </w:r>
            <w:r w:rsidR="007540B9">
              <w:rPr>
                <w:noProof/>
                <w:webHidden/>
              </w:rPr>
              <w:fldChar w:fldCharType="end"/>
            </w:r>
          </w:hyperlink>
        </w:p>
        <w:p w14:paraId="1759B4E9" w14:textId="0A1EE1B3" w:rsidR="007540B9" w:rsidRDefault="00000000">
          <w:pPr>
            <w:pStyle w:val="TOC1"/>
            <w:rPr>
              <w:rFonts w:asciiTheme="minorHAnsi" w:hAnsiTheme="minorHAnsi"/>
              <w:noProof/>
              <w:kern w:val="0"/>
              <w:sz w:val="24"/>
              <w:szCs w:val="24"/>
              <w14:ligatures w14:val="none"/>
            </w:rPr>
          </w:pPr>
          <w:hyperlink w:anchor="_Toc135438674" w:history="1">
            <w:r w:rsidR="007540B9" w:rsidRPr="00A533FC">
              <w:rPr>
                <w:rStyle w:val="Hyperlink"/>
                <w:noProof/>
              </w:rPr>
              <w:t>4</w:t>
            </w:r>
            <w:r w:rsidR="007540B9">
              <w:rPr>
                <w:rFonts w:asciiTheme="minorHAnsi" w:hAnsiTheme="minorHAnsi"/>
                <w:noProof/>
                <w:kern w:val="0"/>
                <w:sz w:val="24"/>
                <w:szCs w:val="24"/>
                <w14:ligatures w14:val="none"/>
              </w:rPr>
              <w:tab/>
            </w:r>
            <w:r w:rsidR="007540B9" w:rsidRPr="00A533FC">
              <w:rPr>
                <w:rStyle w:val="Hyperlink"/>
                <w:noProof/>
              </w:rPr>
              <w:t>System Design</w:t>
            </w:r>
            <w:r w:rsidR="007540B9">
              <w:rPr>
                <w:noProof/>
                <w:webHidden/>
              </w:rPr>
              <w:tab/>
            </w:r>
            <w:r w:rsidR="007540B9">
              <w:rPr>
                <w:noProof/>
                <w:webHidden/>
              </w:rPr>
              <w:fldChar w:fldCharType="begin"/>
            </w:r>
            <w:r w:rsidR="007540B9">
              <w:rPr>
                <w:noProof/>
                <w:webHidden/>
              </w:rPr>
              <w:instrText xml:space="preserve"> PAGEREF _Toc135438674 \h </w:instrText>
            </w:r>
            <w:r w:rsidR="007540B9">
              <w:rPr>
                <w:noProof/>
                <w:webHidden/>
              </w:rPr>
            </w:r>
            <w:r w:rsidR="007540B9">
              <w:rPr>
                <w:noProof/>
                <w:webHidden/>
              </w:rPr>
              <w:fldChar w:fldCharType="separate"/>
            </w:r>
            <w:r w:rsidR="007540B9">
              <w:rPr>
                <w:noProof/>
                <w:webHidden/>
              </w:rPr>
              <w:t>15</w:t>
            </w:r>
            <w:r w:rsidR="007540B9">
              <w:rPr>
                <w:noProof/>
                <w:webHidden/>
              </w:rPr>
              <w:fldChar w:fldCharType="end"/>
            </w:r>
          </w:hyperlink>
        </w:p>
        <w:p w14:paraId="677E06C4" w14:textId="60BBF527" w:rsidR="007540B9" w:rsidRDefault="00000000">
          <w:pPr>
            <w:pStyle w:val="TOC2"/>
            <w:rPr>
              <w:rFonts w:asciiTheme="minorHAnsi" w:hAnsiTheme="minorHAnsi"/>
              <w:noProof/>
              <w:kern w:val="0"/>
              <w:sz w:val="24"/>
              <w:szCs w:val="24"/>
              <w14:ligatures w14:val="none"/>
            </w:rPr>
          </w:pPr>
          <w:hyperlink w:anchor="_Toc135438675" w:history="1">
            <w:r w:rsidR="007540B9" w:rsidRPr="00A533FC">
              <w:rPr>
                <w:rStyle w:val="Hyperlink"/>
                <w:noProof/>
              </w:rPr>
              <w:t>4.1</w:t>
            </w:r>
            <w:r w:rsidR="007540B9">
              <w:rPr>
                <w:rFonts w:asciiTheme="minorHAnsi" w:hAnsiTheme="minorHAnsi"/>
                <w:noProof/>
                <w:kern w:val="0"/>
                <w:sz w:val="24"/>
                <w:szCs w:val="24"/>
                <w14:ligatures w14:val="none"/>
              </w:rPr>
              <w:tab/>
            </w:r>
            <w:r w:rsidR="007540B9" w:rsidRPr="00A533FC">
              <w:rPr>
                <w:rStyle w:val="Hyperlink"/>
                <w:noProof/>
              </w:rPr>
              <w:t>Architecture Overview</w:t>
            </w:r>
            <w:r w:rsidR="007540B9">
              <w:rPr>
                <w:noProof/>
                <w:webHidden/>
              </w:rPr>
              <w:tab/>
            </w:r>
            <w:r w:rsidR="007540B9">
              <w:rPr>
                <w:noProof/>
                <w:webHidden/>
              </w:rPr>
              <w:fldChar w:fldCharType="begin"/>
            </w:r>
            <w:r w:rsidR="007540B9">
              <w:rPr>
                <w:noProof/>
                <w:webHidden/>
              </w:rPr>
              <w:instrText xml:space="preserve"> PAGEREF _Toc135438675 \h </w:instrText>
            </w:r>
            <w:r w:rsidR="007540B9">
              <w:rPr>
                <w:noProof/>
                <w:webHidden/>
              </w:rPr>
            </w:r>
            <w:r w:rsidR="007540B9">
              <w:rPr>
                <w:noProof/>
                <w:webHidden/>
              </w:rPr>
              <w:fldChar w:fldCharType="separate"/>
            </w:r>
            <w:r w:rsidR="007540B9">
              <w:rPr>
                <w:noProof/>
                <w:webHidden/>
              </w:rPr>
              <w:t>15</w:t>
            </w:r>
            <w:r w:rsidR="007540B9">
              <w:rPr>
                <w:noProof/>
                <w:webHidden/>
              </w:rPr>
              <w:fldChar w:fldCharType="end"/>
            </w:r>
          </w:hyperlink>
        </w:p>
        <w:p w14:paraId="68D668EA" w14:textId="07E6BD53" w:rsidR="007540B9" w:rsidRDefault="00000000">
          <w:pPr>
            <w:pStyle w:val="TOC2"/>
            <w:rPr>
              <w:rFonts w:asciiTheme="minorHAnsi" w:hAnsiTheme="minorHAnsi"/>
              <w:noProof/>
              <w:kern w:val="0"/>
              <w:sz w:val="24"/>
              <w:szCs w:val="24"/>
              <w14:ligatures w14:val="none"/>
            </w:rPr>
          </w:pPr>
          <w:hyperlink w:anchor="_Toc135438676" w:history="1">
            <w:r w:rsidR="007540B9" w:rsidRPr="00A533FC">
              <w:rPr>
                <w:rStyle w:val="Hyperlink"/>
                <w:rFonts w:cs="Arial"/>
                <w:noProof/>
              </w:rPr>
              <w:t>4.2</w:t>
            </w:r>
            <w:r w:rsidR="007540B9">
              <w:rPr>
                <w:rFonts w:asciiTheme="minorHAnsi" w:hAnsiTheme="minorHAnsi"/>
                <w:noProof/>
                <w:kern w:val="0"/>
                <w:sz w:val="24"/>
                <w:szCs w:val="24"/>
                <w14:ligatures w14:val="none"/>
              </w:rPr>
              <w:tab/>
            </w:r>
            <w:r w:rsidR="007540B9" w:rsidRPr="00A533FC">
              <w:rPr>
                <w:rStyle w:val="Hyperlink"/>
                <w:rFonts w:cs="Arial"/>
                <w:noProof/>
              </w:rPr>
              <w:t>Knowledge Engineering</w:t>
            </w:r>
            <w:r w:rsidR="007540B9">
              <w:rPr>
                <w:noProof/>
                <w:webHidden/>
              </w:rPr>
              <w:tab/>
            </w:r>
            <w:r w:rsidR="007540B9">
              <w:rPr>
                <w:noProof/>
                <w:webHidden/>
              </w:rPr>
              <w:fldChar w:fldCharType="begin"/>
            </w:r>
            <w:r w:rsidR="007540B9">
              <w:rPr>
                <w:noProof/>
                <w:webHidden/>
              </w:rPr>
              <w:instrText xml:space="preserve"> PAGEREF _Toc135438676 \h </w:instrText>
            </w:r>
            <w:r w:rsidR="007540B9">
              <w:rPr>
                <w:noProof/>
                <w:webHidden/>
              </w:rPr>
            </w:r>
            <w:r w:rsidR="007540B9">
              <w:rPr>
                <w:noProof/>
                <w:webHidden/>
              </w:rPr>
              <w:fldChar w:fldCharType="separate"/>
            </w:r>
            <w:r w:rsidR="007540B9">
              <w:rPr>
                <w:noProof/>
                <w:webHidden/>
              </w:rPr>
              <w:t>16</w:t>
            </w:r>
            <w:r w:rsidR="007540B9">
              <w:rPr>
                <w:noProof/>
                <w:webHidden/>
              </w:rPr>
              <w:fldChar w:fldCharType="end"/>
            </w:r>
          </w:hyperlink>
        </w:p>
        <w:p w14:paraId="0483BF70" w14:textId="7089C89D" w:rsidR="007540B9" w:rsidRDefault="00000000">
          <w:pPr>
            <w:pStyle w:val="TOC3"/>
            <w:rPr>
              <w:rFonts w:asciiTheme="minorHAnsi" w:hAnsiTheme="minorHAnsi"/>
              <w:noProof/>
              <w:kern w:val="0"/>
              <w:sz w:val="24"/>
              <w:szCs w:val="24"/>
              <w14:ligatures w14:val="none"/>
            </w:rPr>
          </w:pPr>
          <w:hyperlink w:anchor="_Toc135438677" w:history="1">
            <w:r w:rsidR="007540B9" w:rsidRPr="00A533FC">
              <w:rPr>
                <w:rStyle w:val="Hyperlink"/>
                <w:rFonts w:cs="Arial"/>
                <w:noProof/>
              </w:rPr>
              <w:t>4.2.1</w:t>
            </w:r>
            <w:r w:rsidR="007540B9">
              <w:rPr>
                <w:rFonts w:asciiTheme="minorHAnsi" w:hAnsiTheme="minorHAnsi"/>
                <w:noProof/>
                <w:kern w:val="0"/>
                <w:sz w:val="24"/>
                <w:szCs w:val="24"/>
                <w14:ligatures w14:val="none"/>
              </w:rPr>
              <w:tab/>
            </w:r>
            <w:r w:rsidR="007540B9" w:rsidRPr="00A533FC">
              <w:rPr>
                <w:rStyle w:val="Hyperlink"/>
                <w:rFonts w:cs="Arial"/>
                <w:noProof/>
              </w:rPr>
              <w:t>Model A: Rule-based Model</w:t>
            </w:r>
            <w:r w:rsidR="007540B9">
              <w:rPr>
                <w:noProof/>
                <w:webHidden/>
              </w:rPr>
              <w:tab/>
            </w:r>
            <w:r w:rsidR="007540B9">
              <w:rPr>
                <w:noProof/>
                <w:webHidden/>
              </w:rPr>
              <w:fldChar w:fldCharType="begin"/>
            </w:r>
            <w:r w:rsidR="007540B9">
              <w:rPr>
                <w:noProof/>
                <w:webHidden/>
              </w:rPr>
              <w:instrText xml:space="preserve"> PAGEREF _Toc135438677 \h </w:instrText>
            </w:r>
            <w:r w:rsidR="007540B9">
              <w:rPr>
                <w:noProof/>
                <w:webHidden/>
              </w:rPr>
            </w:r>
            <w:r w:rsidR="007540B9">
              <w:rPr>
                <w:noProof/>
                <w:webHidden/>
              </w:rPr>
              <w:fldChar w:fldCharType="separate"/>
            </w:r>
            <w:r w:rsidR="007540B9">
              <w:rPr>
                <w:noProof/>
                <w:webHidden/>
              </w:rPr>
              <w:t>17</w:t>
            </w:r>
            <w:r w:rsidR="007540B9">
              <w:rPr>
                <w:noProof/>
                <w:webHidden/>
              </w:rPr>
              <w:fldChar w:fldCharType="end"/>
            </w:r>
          </w:hyperlink>
        </w:p>
        <w:p w14:paraId="4D53EAC7" w14:textId="4C442D4E" w:rsidR="007540B9" w:rsidRDefault="00000000">
          <w:pPr>
            <w:pStyle w:val="TOC3"/>
            <w:rPr>
              <w:rFonts w:asciiTheme="minorHAnsi" w:hAnsiTheme="minorHAnsi"/>
              <w:noProof/>
              <w:kern w:val="0"/>
              <w:sz w:val="24"/>
              <w:szCs w:val="24"/>
              <w14:ligatures w14:val="none"/>
            </w:rPr>
          </w:pPr>
          <w:hyperlink w:anchor="_Toc135438678" w:history="1">
            <w:r w:rsidR="007540B9" w:rsidRPr="00A533FC">
              <w:rPr>
                <w:rStyle w:val="Hyperlink"/>
                <w:rFonts w:cs="Arial"/>
                <w:noProof/>
              </w:rPr>
              <w:t>4.2.2</w:t>
            </w:r>
            <w:r w:rsidR="007540B9">
              <w:rPr>
                <w:rFonts w:asciiTheme="minorHAnsi" w:hAnsiTheme="minorHAnsi"/>
                <w:noProof/>
                <w:kern w:val="0"/>
                <w:sz w:val="24"/>
                <w:szCs w:val="24"/>
                <w14:ligatures w14:val="none"/>
              </w:rPr>
              <w:tab/>
            </w:r>
            <w:r w:rsidR="007540B9" w:rsidRPr="00A533FC">
              <w:rPr>
                <w:rStyle w:val="Hyperlink"/>
                <w:rFonts w:cs="Arial"/>
                <w:noProof/>
              </w:rPr>
              <w:t>Model B: Clustering</w:t>
            </w:r>
            <w:r w:rsidR="007540B9">
              <w:rPr>
                <w:noProof/>
                <w:webHidden/>
              </w:rPr>
              <w:tab/>
            </w:r>
            <w:r w:rsidR="007540B9">
              <w:rPr>
                <w:noProof/>
                <w:webHidden/>
              </w:rPr>
              <w:fldChar w:fldCharType="begin"/>
            </w:r>
            <w:r w:rsidR="007540B9">
              <w:rPr>
                <w:noProof/>
                <w:webHidden/>
              </w:rPr>
              <w:instrText xml:space="preserve"> PAGEREF _Toc135438678 \h </w:instrText>
            </w:r>
            <w:r w:rsidR="007540B9">
              <w:rPr>
                <w:noProof/>
                <w:webHidden/>
              </w:rPr>
            </w:r>
            <w:r w:rsidR="007540B9">
              <w:rPr>
                <w:noProof/>
                <w:webHidden/>
              </w:rPr>
              <w:fldChar w:fldCharType="separate"/>
            </w:r>
            <w:r w:rsidR="007540B9">
              <w:rPr>
                <w:noProof/>
                <w:webHidden/>
              </w:rPr>
              <w:t>21</w:t>
            </w:r>
            <w:r w:rsidR="007540B9">
              <w:rPr>
                <w:noProof/>
                <w:webHidden/>
              </w:rPr>
              <w:fldChar w:fldCharType="end"/>
            </w:r>
          </w:hyperlink>
        </w:p>
        <w:p w14:paraId="2762ABE3" w14:textId="3B0EAA0E" w:rsidR="007540B9" w:rsidRDefault="00000000">
          <w:pPr>
            <w:pStyle w:val="TOC3"/>
            <w:rPr>
              <w:rFonts w:asciiTheme="minorHAnsi" w:hAnsiTheme="minorHAnsi"/>
              <w:noProof/>
              <w:kern w:val="0"/>
              <w:sz w:val="24"/>
              <w:szCs w:val="24"/>
              <w14:ligatures w14:val="none"/>
            </w:rPr>
          </w:pPr>
          <w:hyperlink w:anchor="_Toc135438679" w:history="1">
            <w:r w:rsidR="007540B9" w:rsidRPr="00A533FC">
              <w:rPr>
                <w:rStyle w:val="Hyperlink"/>
                <w:rFonts w:cs="Arial"/>
                <w:noProof/>
              </w:rPr>
              <w:t>4.2.3</w:t>
            </w:r>
            <w:r w:rsidR="007540B9">
              <w:rPr>
                <w:rFonts w:asciiTheme="minorHAnsi" w:hAnsiTheme="minorHAnsi"/>
                <w:noProof/>
                <w:kern w:val="0"/>
                <w:sz w:val="24"/>
                <w:szCs w:val="24"/>
                <w14:ligatures w14:val="none"/>
              </w:rPr>
              <w:tab/>
            </w:r>
            <w:r w:rsidR="007540B9" w:rsidRPr="00A533FC">
              <w:rPr>
                <w:rStyle w:val="Hyperlink"/>
                <w:rFonts w:cs="Arial"/>
                <w:noProof/>
              </w:rPr>
              <w:t>Model C: Prediction by RF</w:t>
            </w:r>
            <w:r w:rsidR="007540B9">
              <w:rPr>
                <w:noProof/>
                <w:webHidden/>
              </w:rPr>
              <w:tab/>
            </w:r>
            <w:r w:rsidR="007540B9">
              <w:rPr>
                <w:noProof/>
                <w:webHidden/>
              </w:rPr>
              <w:fldChar w:fldCharType="begin"/>
            </w:r>
            <w:r w:rsidR="007540B9">
              <w:rPr>
                <w:noProof/>
                <w:webHidden/>
              </w:rPr>
              <w:instrText xml:space="preserve"> PAGEREF _Toc135438679 \h </w:instrText>
            </w:r>
            <w:r w:rsidR="007540B9">
              <w:rPr>
                <w:noProof/>
                <w:webHidden/>
              </w:rPr>
            </w:r>
            <w:r w:rsidR="007540B9">
              <w:rPr>
                <w:noProof/>
                <w:webHidden/>
              </w:rPr>
              <w:fldChar w:fldCharType="separate"/>
            </w:r>
            <w:r w:rsidR="007540B9">
              <w:rPr>
                <w:noProof/>
                <w:webHidden/>
              </w:rPr>
              <w:t>22</w:t>
            </w:r>
            <w:r w:rsidR="007540B9">
              <w:rPr>
                <w:noProof/>
                <w:webHidden/>
              </w:rPr>
              <w:fldChar w:fldCharType="end"/>
            </w:r>
          </w:hyperlink>
        </w:p>
        <w:p w14:paraId="0F68E3E8" w14:textId="5D8DFB8F" w:rsidR="007540B9" w:rsidRDefault="00000000">
          <w:pPr>
            <w:pStyle w:val="TOC2"/>
            <w:rPr>
              <w:rFonts w:asciiTheme="minorHAnsi" w:hAnsiTheme="minorHAnsi"/>
              <w:noProof/>
              <w:kern w:val="0"/>
              <w:sz w:val="24"/>
              <w:szCs w:val="24"/>
              <w14:ligatures w14:val="none"/>
            </w:rPr>
          </w:pPr>
          <w:hyperlink w:anchor="_Toc135438680" w:history="1">
            <w:r w:rsidR="007540B9" w:rsidRPr="00A533FC">
              <w:rPr>
                <w:rStyle w:val="Hyperlink"/>
                <w:rFonts w:cs="Arial"/>
                <w:noProof/>
              </w:rPr>
              <w:t>4.3</w:t>
            </w:r>
            <w:r w:rsidR="007540B9">
              <w:rPr>
                <w:rFonts w:asciiTheme="minorHAnsi" w:hAnsiTheme="minorHAnsi"/>
                <w:noProof/>
                <w:kern w:val="0"/>
                <w:sz w:val="24"/>
                <w:szCs w:val="24"/>
                <w14:ligatures w14:val="none"/>
              </w:rPr>
              <w:tab/>
            </w:r>
            <w:r w:rsidR="007540B9" w:rsidRPr="00A533FC">
              <w:rPr>
                <w:rStyle w:val="Hyperlink"/>
                <w:rFonts w:cs="Arial"/>
                <w:noProof/>
              </w:rPr>
              <w:t>User Interface</w:t>
            </w:r>
            <w:r w:rsidR="007540B9">
              <w:rPr>
                <w:noProof/>
                <w:webHidden/>
              </w:rPr>
              <w:tab/>
            </w:r>
            <w:r w:rsidR="007540B9">
              <w:rPr>
                <w:noProof/>
                <w:webHidden/>
              </w:rPr>
              <w:fldChar w:fldCharType="begin"/>
            </w:r>
            <w:r w:rsidR="007540B9">
              <w:rPr>
                <w:noProof/>
                <w:webHidden/>
              </w:rPr>
              <w:instrText xml:space="preserve"> PAGEREF _Toc135438680 \h </w:instrText>
            </w:r>
            <w:r w:rsidR="007540B9">
              <w:rPr>
                <w:noProof/>
                <w:webHidden/>
              </w:rPr>
            </w:r>
            <w:r w:rsidR="007540B9">
              <w:rPr>
                <w:noProof/>
                <w:webHidden/>
              </w:rPr>
              <w:fldChar w:fldCharType="separate"/>
            </w:r>
            <w:r w:rsidR="007540B9">
              <w:rPr>
                <w:noProof/>
                <w:webHidden/>
              </w:rPr>
              <w:t>25</w:t>
            </w:r>
            <w:r w:rsidR="007540B9">
              <w:rPr>
                <w:noProof/>
                <w:webHidden/>
              </w:rPr>
              <w:fldChar w:fldCharType="end"/>
            </w:r>
          </w:hyperlink>
        </w:p>
        <w:p w14:paraId="45FBF6D9" w14:textId="26ED6C7B" w:rsidR="007540B9" w:rsidRDefault="00000000">
          <w:pPr>
            <w:pStyle w:val="TOC1"/>
            <w:rPr>
              <w:rFonts w:asciiTheme="minorHAnsi" w:hAnsiTheme="minorHAnsi"/>
              <w:noProof/>
              <w:kern w:val="0"/>
              <w:sz w:val="24"/>
              <w:szCs w:val="24"/>
              <w14:ligatures w14:val="none"/>
            </w:rPr>
          </w:pPr>
          <w:hyperlink w:anchor="_Toc135438681" w:history="1">
            <w:r w:rsidR="007540B9" w:rsidRPr="00A533FC">
              <w:rPr>
                <w:rStyle w:val="Hyperlink"/>
                <w:rFonts w:cs="Arial"/>
                <w:noProof/>
              </w:rPr>
              <w:t>5</w:t>
            </w:r>
            <w:r w:rsidR="007540B9">
              <w:rPr>
                <w:rFonts w:asciiTheme="minorHAnsi" w:hAnsiTheme="minorHAnsi"/>
                <w:noProof/>
                <w:kern w:val="0"/>
                <w:sz w:val="24"/>
                <w:szCs w:val="24"/>
                <w14:ligatures w14:val="none"/>
              </w:rPr>
              <w:tab/>
            </w:r>
            <w:r w:rsidR="007540B9" w:rsidRPr="00A533FC">
              <w:rPr>
                <w:rStyle w:val="Hyperlink"/>
                <w:rFonts w:cs="Arial"/>
                <w:noProof/>
              </w:rPr>
              <w:t>Application Architecture</w:t>
            </w:r>
            <w:r w:rsidR="007540B9">
              <w:rPr>
                <w:noProof/>
                <w:webHidden/>
              </w:rPr>
              <w:tab/>
            </w:r>
            <w:r w:rsidR="007540B9">
              <w:rPr>
                <w:noProof/>
                <w:webHidden/>
              </w:rPr>
              <w:fldChar w:fldCharType="begin"/>
            </w:r>
            <w:r w:rsidR="007540B9">
              <w:rPr>
                <w:noProof/>
                <w:webHidden/>
              </w:rPr>
              <w:instrText xml:space="preserve"> PAGEREF _Toc135438681 \h </w:instrText>
            </w:r>
            <w:r w:rsidR="007540B9">
              <w:rPr>
                <w:noProof/>
                <w:webHidden/>
              </w:rPr>
            </w:r>
            <w:r w:rsidR="007540B9">
              <w:rPr>
                <w:noProof/>
                <w:webHidden/>
              </w:rPr>
              <w:fldChar w:fldCharType="separate"/>
            </w:r>
            <w:r w:rsidR="007540B9">
              <w:rPr>
                <w:noProof/>
                <w:webHidden/>
              </w:rPr>
              <w:t>38</w:t>
            </w:r>
            <w:r w:rsidR="007540B9">
              <w:rPr>
                <w:noProof/>
                <w:webHidden/>
              </w:rPr>
              <w:fldChar w:fldCharType="end"/>
            </w:r>
          </w:hyperlink>
        </w:p>
        <w:p w14:paraId="6E39CC2E" w14:textId="3D7B001A" w:rsidR="007540B9" w:rsidRDefault="00000000">
          <w:pPr>
            <w:pStyle w:val="TOC1"/>
            <w:rPr>
              <w:rFonts w:asciiTheme="minorHAnsi" w:hAnsiTheme="minorHAnsi"/>
              <w:noProof/>
              <w:kern w:val="0"/>
              <w:sz w:val="24"/>
              <w:szCs w:val="24"/>
              <w14:ligatures w14:val="none"/>
            </w:rPr>
          </w:pPr>
          <w:hyperlink w:anchor="_Toc135438682" w:history="1">
            <w:r w:rsidR="007540B9" w:rsidRPr="00A533FC">
              <w:rPr>
                <w:rStyle w:val="Hyperlink"/>
                <w:rFonts w:cs="Arial"/>
                <w:noProof/>
              </w:rPr>
              <w:t>6</w:t>
            </w:r>
            <w:r w:rsidR="007540B9">
              <w:rPr>
                <w:rFonts w:asciiTheme="minorHAnsi" w:hAnsiTheme="minorHAnsi"/>
                <w:noProof/>
                <w:kern w:val="0"/>
                <w:sz w:val="24"/>
                <w:szCs w:val="24"/>
                <w14:ligatures w14:val="none"/>
              </w:rPr>
              <w:tab/>
            </w:r>
            <w:r w:rsidR="007540B9" w:rsidRPr="00A533FC">
              <w:rPr>
                <w:rStyle w:val="Hyperlink"/>
                <w:rFonts w:cs="Arial"/>
                <w:noProof/>
              </w:rPr>
              <w:t>System / Solution</w:t>
            </w:r>
            <w:r w:rsidR="007540B9">
              <w:rPr>
                <w:noProof/>
                <w:webHidden/>
              </w:rPr>
              <w:tab/>
            </w:r>
            <w:r w:rsidR="007540B9">
              <w:rPr>
                <w:noProof/>
                <w:webHidden/>
              </w:rPr>
              <w:fldChar w:fldCharType="begin"/>
            </w:r>
            <w:r w:rsidR="007540B9">
              <w:rPr>
                <w:noProof/>
                <w:webHidden/>
              </w:rPr>
              <w:instrText xml:space="preserve"> PAGEREF _Toc135438682 \h </w:instrText>
            </w:r>
            <w:r w:rsidR="007540B9">
              <w:rPr>
                <w:noProof/>
                <w:webHidden/>
              </w:rPr>
            </w:r>
            <w:r w:rsidR="007540B9">
              <w:rPr>
                <w:noProof/>
                <w:webHidden/>
              </w:rPr>
              <w:fldChar w:fldCharType="separate"/>
            </w:r>
            <w:r w:rsidR="007540B9">
              <w:rPr>
                <w:noProof/>
                <w:webHidden/>
              </w:rPr>
              <w:t>39</w:t>
            </w:r>
            <w:r w:rsidR="007540B9">
              <w:rPr>
                <w:noProof/>
                <w:webHidden/>
              </w:rPr>
              <w:fldChar w:fldCharType="end"/>
            </w:r>
          </w:hyperlink>
        </w:p>
        <w:p w14:paraId="3A5AE963" w14:textId="7547ACB9" w:rsidR="007540B9" w:rsidRDefault="00000000">
          <w:pPr>
            <w:pStyle w:val="TOC2"/>
            <w:rPr>
              <w:rFonts w:asciiTheme="minorHAnsi" w:hAnsiTheme="minorHAnsi"/>
              <w:noProof/>
              <w:kern w:val="0"/>
              <w:sz w:val="24"/>
              <w:szCs w:val="24"/>
              <w14:ligatures w14:val="none"/>
            </w:rPr>
          </w:pPr>
          <w:hyperlink w:anchor="_Toc135438683" w:history="1">
            <w:r w:rsidR="007540B9" w:rsidRPr="00A533FC">
              <w:rPr>
                <w:rStyle w:val="Hyperlink"/>
                <w:rFonts w:cs="Arial"/>
                <w:noProof/>
              </w:rPr>
              <w:t>6.1</w:t>
            </w:r>
            <w:r w:rsidR="007540B9">
              <w:rPr>
                <w:rFonts w:asciiTheme="minorHAnsi" w:hAnsiTheme="minorHAnsi"/>
                <w:noProof/>
                <w:kern w:val="0"/>
                <w:sz w:val="24"/>
                <w:szCs w:val="24"/>
                <w14:ligatures w14:val="none"/>
              </w:rPr>
              <w:tab/>
            </w:r>
            <w:r w:rsidR="007540B9" w:rsidRPr="00A533FC">
              <w:rPr>
                <w:rStyle w:val="Hyperlink"/>
                <w:rFonts w:cs="Arial"/>
                <w:noProof/>
              </w:rPr>
              <w:t>System Implementation</w:t>
            </w:r>
            <w:r w:rsidR="007540B9">
              <w:rPr>
                <w:noProof/>
                <w:webHidden/>
              </w:rPr>
              <w:tab/>
            </w:r>
            <w:r w:rsidR="007540B9">
              <w:rPr>
                <w:noProof/>
                <w:webHidden/>
              </w:rPr>
              <w:fldChar w:fldCharType="begin"/>
            </w:r>
            <w:r w:rsidR="007540B9">
              <w:rPr>
                <w:noProof/>
                <w:webHidden/>
              </w:rPr>
              <w:instrText xml:space="preserve"> PAGEREF _Toc135438683 \h </w:instrText>
            </w:r>
            <w:r w:rsidR="007540B9">
              <w:rPr>
                <w:noProof/>
                <w:webHidden/>
              </w:rPr>
            </w:r>
            <w:r w:rsidR="007540B9">
              <w:rPr>
                <w:noProof/>
                <w:webHidden/>
              </w:rPr>
              <w:fldChar w:fldCharType="separate"/>
            </w:r>
            <w:r w:rsidR="007540B9">
              <w:rPr>
                <w:noProof/>
                <w:webHidden/>
              </w:rPr>
              <w:t>39</w:t>
            </w:r>
            <w:r w:rsidR="007540B9">
              <w:rPr>
                <w:noProof/>
                <w:webHidden/>
              </w:rPr>
              <w:fldChar w:fldCharType="end"/>
            </w:r>
          </w:hyperlink>
        </w:p>
        <w:p w14:paraId="4CB84B5D" w14:textId="65B850E0" w:rsidR="007540B9" w:rsidRDefault="00000000">
          <w:pPr>
            <w:pStyle w:val="TOC2"/>
            <w:rPr>
              <w:rFonts w:asciiTheme="minorHAnsi" w:hAnsiTheme="minorHAnsi"/>
              <w:noProof/>
              <w:kern w:val="0"/>
              <w:sz w:val="24"/>
              <w:szCs w:val="24"/>
              <w14:ligatures w14:val="none"/>
            </w:rPr>
          </w:pPr>
          <w:hyperlink w:anchor="_Toc135438684" w:history="1">
            <w:r w:rsidR="007540B9" w:rsidRPr="00A533FC">
              <w:rPr>
                <w:rStyle w:val="Hyperlink"/>
                <w:rFonts w:cs="Arial"/>
                <w:noProof/>
              </w:rPr>
              <w:t>6.2</w:t>
            </w:r>
            <w:r w:rsidR="007540B9">
              <w:rPr>
                <w:rFonts w:asciiTheme="minorHAnsi" w:hAnsiTheme="minorHAnsi"/>
                <w:noProof/>
                <w:kern w:val="0"/>
                <w:sz w:val="24"/>
                <w:szCs w:val="24"/>
                <w14:ligatures w14:val="none"/>
              </w:rPr>
              <w:tab/>
            </w:r>
            <w:r w:rsidR="007540B9" w:rsidRPr="00A533FC">
              <w:rPr>
                <w:rStyle w:val="Hyperlink"/>
                <w:rFonts w:cs="Arial"/>
                <w:noProof/>
              </w:rPr>
              <w:t>System Performance &amp; Validation</w:t>
            </w:r>
            <w:r w:rsidR="007540B9">
              <w:rPr>
                <w:noProof/>
                <w:webHidden/>
              </w:rPr>
              <w:tab/>
            </w:r>
            <w:r w:rsidR="007540B9">
              <w:rPr>
                <w:noProof/>
                <w:webHidden/>
              </w:rPr>
              <w:fldChar w:fldCharType="begin"/>
            </w:r>
            <w:r w:rsidR="007540B9">
              <w:rPr>
                <w:noProof/>
                <w:webHidden/>
              </w:rPr>
              <w:instrText xml:space="preserve"> PAGEREF _Toc135438684 \h </w:instrText>
            </w:r>
            <w:r w:rsidR="007540B9">
              <w:rPr>
                <w:noProof/>
                <w:webHidden/>
              </w:rPr>
            </w:r>
            <w:r w:rsidR="007540B9">
              <w:rPr>
                <w:noProof/>
                <w:webHidden/>
              </w:rPr>
              <w:fldChar w:fldCharType="separate"/>
            </w:r>
            <w:r w:rsidR="007540B9">
              <w:rPr>
                <w:noProof/>
                <w:webHidden/>
              </w:rPr>
              <w:t>39</w:t>
            </w:r>
            <w:r w:rsidR="007540B9">
              <w:rPr>
                <w:noProof/>
                <w:webHidden/>
              </w:rPr>
              <w:fldChar w:fldCharType="end"/>
            </w:r>
          </w:hyperlink>
        </w:p>
        <w:p w14:paraId="553004CD" w14:textId="29533779" w:rsidR="007540B9" w:rsidRDefault="00000000">
          <w:pPr>
            <w:pStyle w:val="TOC1"/>
            <w:rPr>
              <w:rFonts w:asciiTheme="minorHAnsi" w:hAnsiTheme="minorHAnsi"/>
              <w:noProof/>
              <w:kern w:val="0"/>
              <w:sz w:val="24"/>
              <w:szCs w:val="24"/>
              <w14:ligatures w14:val="none"/>
            </w:rPr>
          </w:pPr>
          <w:hyperlink w:anchor="_Toc135438685" w:history="1">
            <w:r w:rsidR="007540B9" w:rsidRPr="00A533FC">
              <w:rPr>
                <w:rStyle w:val="Hyperlink"/>
                <w:rFonts w:cs="Arial"/>
                <w:noProof/>
              </w:rPr>
              <w:t>7</w:t>
            </w:r>
            <w:r w:rsidR="007540B9">
              <w:rPr>
                <w:rFonts w:asciiTheme="minorHAnsi" w:hAnsiTheme="minorHAnsi"/>
                <w:noProof/>
                <w:kern w:val="0"/>
                <w:sz w:val="24"/>
                <w:szCs w:val="24"/>
                <w14:ligatures w14:val="none"/>
              </w:rPr>
              <w:tab/>
            </w:r>
            <w:r w:rsidR="007540B9" w:rsidRPr="00A533FC">
              <w:rPr>
                <w:rStyle w:val="Hyperlink"/>
                <w:rFonts w:cs="Arial"/>
                <w:noProof/>
              </w:rPr>
              <w:t>Real World Implementation</w:t>
            </w:r>
            <w:r w:rsidR="007540B9">
              <w:rPr>
                <w:noProof/>
                <w:webHidden/>
              </w:rPr>
              <w:tab/>
            </w:r>
            <w:r w:rsidR="007540B9">
              <w:rPr>
                <w:noProof/>
                <w:webHidden/>
              </w:rPr>
              <w:fldChar w:fldCharType="begin"/>
            </w:r>
            <w:r w:rsidR="007540B9">
              <w:rPr>
                <w:noProof/>
                <w:webHidden/>
              </w:rPr>
              <w:instrText xml:space="preserve"> PAGEREF _Toc135438685 \h </w:instrText>
            </w:r>
            <w:r w:rsidR="007540B9">
              <w:rPr>
                <w:noProof/>
                <w:webHidden/>
              </w:rPr>
            </w:r>
            <w:r w:rsidR="007540B9">
              <w:rPr>
                <w:noProof/>
                <w:webHidden/>
              </w:rPr>
              <w:fldChar w:fldCharType="separate"/>
            </w:r>
            <w:r w:rsidR="007540B9">
              <w:rPr>
                <w:noProof/>
                <w:webHidden/>
              </w:rPr>
              <w:t>41</w:t>
            </w:r>
            <w:r w:rsidR="007540B9">
              <w:rPr>
                <w:noProof/>
                <w:webHidden/>
              </w:rPr>
              <w:fldChar w:fldCharType="end"/>
            </w:r>
          </w:hyperlink>
        </w:p>
        <w:p w14:paraId="2E351A65" w14:textId="4A151547" w:rsidR="007540B9" w:rsidRDefault="00000000">
          <w:pPr>
            <w:pStyle w:val="TOC2"/>
            <w:rPr>
              <w:rFonts w:asciiTheme="minorHAnsi" w:hAnsiTheme="minorHAnsi"/>
              <w:noProof/>
              <w:kern w:val="0"/>
              <w:sz w:val="24"/>
              <w:szCs w:val="24"/>
              <w14:ligatures w14:val="none"/>
            </w:rPr>
          </w:pPr>
          <w:hyperlink w:anchor="_Toc135438686" w:history="1">
            <w:r w:rsidR="007540B9" w:rsidRPr="00A533FC">
              <w:rPr>
                <w:rStyle w:val="Hyperlink"/>
                <w:noProof/>
              </w:rPr>
              <w:t>7.1</w:t>
            </w:r>
            <w:r w:rsidR="007540B9">
              <w:rPr>
                <w:rFonts w:asciiTheme="minorHAnsi" w:hAnsiTheme="minorHAnsi"/>
                <w:noProof/>
                <w:kern w:val="0"/>
                <w:sz w:val="24"/>
                <w:szCs w:val="24"/>
                <w14:ligatures w14:val="none"/>
              </w:rPr>
              <w:tab/>
            </w:r>
            <w:r w:rsidR="007540B9" w:rsidRPr="00A533FC">
              <w:rPr>
                <w:rStyle w:val="Hyperlink"/>
                <w:noProof/>
              </w:rPr>
              <w:t>Introduction of sponsor</w:t>
            </w:r>
            <w:r w:rsidR="007540B9">
              <w:rPr>
                <w:noProof/>
                <w:webHidden/>
              </w:rPr>
              <w:tab/>
            </w:r>
            <w:r w:rsidR="007540B9">
              <w:rPr>
                <w:noProof/>
                <w:webHidden/>
              </w:rPr>
              <w:fldChar w:fldCharType="begin"/>
            </w:r>
            <w:r w:rsidR="007540B9">
              <w:rPr>
                <w:noProof/>
                <w:webHidden/>
              </w:rPr>
              <w:instrText xml:space="preserve"> PAGEREF _Toc135438686 \h </w:instrText>
            </w:r>
            <w:r w:rsidR="007540B9">
              <w:rPr>
                <w:noProof/>
                <w:webHidden/>
              </w:rPr>
            </w:r>
            <w:r w:rsidR="007540B9">
              <w:rPr>
                <w:noProof/>
                <w:webHidden/>
              </w:rPr>
              <w:fldChar w:fldCharType="separate"/>
            </w:r>
            <w:r w:rsidR="007540B9">
              <w:rPr>
                <w:noProof/>
                <w:webHidden/>
              </w:rPr>
              <w:t>41</w:t>
            </w:r>
            <w:r w:rsidR="007540B9">
              <w:rPr>
                <w:noProof/>
                <w:webHidden/>
              </w:rPr>
              <w:fldChar w:fldCharType="end"/>
            </w:r>
          </w:hyperlink>
        </w:p>
        <w:p w14:paraId="46425A13" w14:textId="04AB48FC" w:rsidR="007540B9" w:rsidRDefault="00000000">
          <w:pPr>
            <w:pStyle w:val="TOC2"/>
            <w:rPr>
              <w:rFonts w:asciiTheme="minorHAnsi" w:hAnsiTheme="minorHAnsi"/>
              <w:noProof/>
              <w:kern w:val="0"/>
              <w:sz w:val="24"/>
              <w:szCs w:val="24"/>
              <w14:ligatures w14:val="none"/>
            </w:rPr>
          </w:pPr>
          <w:hyperlink w:anchor="_Toc135438687" w:history="1">
            <w:r w:rsidR="007540B9" w:rsidRPr="00A533FC">
              <w:rPr>
                <w:rStyle w:val="Hyperlink"/>
                <w:noProof/>
              </w:rPr>
              <w:t>7.2</w:t>
            </w:r>
            <w:r w:rsidR="007540B9">
              <w:rPr>
                <w:rFonts w:asciiTheme="minorHAnsi" w:hAnsiTheme="minorHAnsi"/>
                <w:noProof/>
                <w:kern w:val="0"/>
                <w:sz w:val="24"/>
                <w:szCs w:val="24"/>
                <w14:ligatures w14:val="none"/>
              </w:rPr>
              <w:tab/>
            </w:r>
            <w:r w:rsidR="007540B9" w:rsidRPr="00A533FC">
              <w:rPr>
                <w:rStyle w:val="Hyperlink"/>
                <w:noProof/>
              </w:rPr>
              <w:t>Insights to Khushboo Sewak profile</w:t>
            </w:r>
            <w:r w:rsidR="007540B9">
              <w:rPr>
                <w:noProof/>
                <w:webHidden/>
              </w:rPr>
              <w:tab/>
            </w:r>
            <w:r w:rsidR="007540B9">
              <w:rPr>
                <w:noProof/>
                <w:webHidden/>
              </w:rPr>
              <w:fldChar w:fldCharType="begin"/>
            </w:r>
            <w:r w:rsidR="007540B9">
              <w:rPr>
                <w:noProof/>
                <w:webHidden/>
              </w:rPr>
              <w:instrText xml:space="preserve"> PAGEREF _Toc135438687 \h </w:instrText>
            </w:r>
            <w:r w:rsidR="007540B9">
              <w:rPr>
                <w:noProof/>
                <w:webHidden/>
              </w:rPr>
            </w:r>
            <w:r w:rsidR="007540B9">
              <w:rPr>
                <w:noProof/>
                <w:webHidden/>
              </w:rPr>
              <w:fldChar w:fldCharType="separate"/>
            </w:r>
            <w:r w:rsidR="007540B9">
              <w:rPr>
                <w:noProof/>
                <w:webHidden/>
              </w:rPr>
              <w:t>42</w:t>
            </w:r>
            <w:r w:rsidR="007540B9">
              <w:rPr>
                <w:noProof/>
                <w:webHidden/>
              </w:rPr>
              <w:fldChar w:fldCharType="end"/>
            </w:r>
          </w:hyperlink>
        </w:p>
        <w:p w14:paraId="7A866C61" w14:textId="05B95A13" w:rsidR="007540B9" w:rsidRDefault="00000000">
          <w:pPr>
            <w:pStyle w:val="TOC2"/>
            <w:rPr>
              <w:rFonts w:asciiTheme="minorHAnsi" w:hAnsiTheme="minorHAnsi"/>
              <w:noProof/>
              <w:kern w:val="0"/>
              <w:sz w:val="24"/>
              <w:szCs w:val="24"/>
              <w14:ligatures w14:val="none"/>
            </w:rPr>
          </w:pPr>
          <w:hyperlink w:anchor="_Toc135438688" w:history="1">
            <w:r w:rsidR="007540B9" w:rsidRPr="00A533FC">
              <w:rPr>
                <w:rStyle w:val="Hyperlink"/>
                <w:noProof/>
              </w:rPr>
              <w:t>7.3</w:t>
            </w:r>
            <w:r w:rsidR="007540B9">
              <w:rPr>
                <w:rFonts w:asciiTheme="minorHAnsi" w:hAnsiTheme="minorHAnsi"/>
                <w:noProof/>
                <w:kern w:val="0"/>
                <w:sz w:val="24"/>
                <w:szCs w:val="24"/>
                <w14:ligatures w14:val="none"/>
              </w:rPr>
              <w:tab/>
            </w:r>
            <w:r w:rsidR="007540B9" w:rsidRPr="00A533FC">
              <w:rPr>
                <w:rStyle w:val="Hyperlink"/>
                <w:noProof/>
              </w:rPr>
              <w:t>IG4U Recommendation</w:t>
            </w:r>
            <w:r w:rsidR="007540B9">
              <w:rPr>
                <w:noProof/>
                <w:webHidden/>
              </w:rPr>
              <w:tab/>
            </w:r>
            <w:r w:rsidR="007540B9">
              <w:rPr>
                <w:noProof/>
                <w:webHidden/>
              </w:rPr>
              <w:fldChar w:fldCharType="begin"/>
            </w:r>
            <w:r w:rsidR="007540B9">
              <w:rPr>
                <w:noProof/>
                <w:webHidden/>
              </w:rPr>
              <w:instrText xml:space="preserve"> PAGEREF _Toc135438688 \h </w:instrText>
            </w:r>
            <w:r w:rsidR="007540B9">
              <w:rPr>
                <w:noProof/>
                <w:webHidden/>
              </w:rPr>
            </w:r>
            <w:r w:rsidR="007540B9">
              <w:rPr>
                <w:noProof/>
                <w:webHidden/>
              </w:rPr>
              <w:fldChar w:fldCharType="separate"/>
            </w:r>
            <w:r w:rsidR="007540B9">
              <w:rPr>
                <w:noProof/>
                <w:webHidden/>
              </w:rPr>
              <w:t>42</w:t>
            </w:r>
            <w:r w:rsidR="007540B9">
              <w:rPr>
                <w:noProof/>
                <w:webHidden/>
              </w:rPr>
              <w:fldChar w:fldCharType="end"/>
            </w:r>
          </w:hyperlink>
        </w:p>
        <w:p w14:paraId="11F8D182" w14:textId="0EFA9869" w:rsidR="007540B9" w:rsidRDefault="00000000">
          <w:pPr>
            <w:pStyle w:val="TOC2"/>
            <w:rPr>
              <w:rFonts w:asciiTheme="minorHAnsi" w:hAnsiTheme="minorHAnsi"/>
              <w:noProof/>
              <w:kern w:val="0"/>
              <w:sz w:val="24"/>
              <w:szCs w:val="24"/>
              <w14:ligatures w14:val="none"/>
            </w:rPr>
          </w:pPr>
          <w:hyperlink w:anchor="_Toc135438689" w:history="1">
            <w:r w:rsidR="007540B9" w:rsidRPr="00A533FC">
              <w:rPr>
                <w:rStyle w:val="Hyperlink"/>
                <w:noProof/>
              </w:rPr>
              <w:t>7.4</w:t>
            </w:r>
            <w:r w:rsidR="007540B9">
              <w:rPr>
                <w:rFonts w:asciiTheme="minorHAnsi" w:hAnsiTheme="minorHAnsi"/>
                <w:noProof/>
                <w:kern w:val="0"/>
                <w:sz w:val="24"/>
                <w:szCs w:val="24"/>
                <w14:ligatures w14:val="none"/>
              </w:rPr>
              <w:tab/>
            </w:r>
            <w:r w:rsidR="007540B9" w:rsidRPr="00A533FC">
              <w:rPr>
                <w:rStyle w:val="Hyperlink"/>
                <w:noProof/>
              </w:rPr>
              <w:t>IG4U recommendation performance</w:t>
            </w:r>
            <w:r w:rsidR="007540B9">
              <w:rPr>
                <w:noProof/>
                <w:webHidden/>
              </w:rPr>
              <w:tab/>
            </w:r>
            <w:r w:rsidR="007540B9">
              <w:rPr>
                <w:noProof/>
                <w:webHidden/>
              </w:rPr>
              <w:fldChar w:fldCharType="begin"/>
            </w:r>
            <w:r w:rsidR="007540B9">
              <w:rPr>
                <w:noProof/>
                <w:webHidden/>
              </w:rPr>
              <w:instrText xml:space="preserve"> PAGEREF _Toc135438689 \h </w:instrText>
            </w:r>
            <w:r w:rsidR="007540B9">
              <w:rPr>
                <w:noProof/>
                <w:webHidden/>
              </w:rPr>
            </w:r>
            <w:r w:rsidR="007540B9">
              <w:rPr>
                <w:noProof/>
                <w:webHidden/>
              </w:rPr>
              <w:fldChar w:fldCharType="separate"/>
            </w:r>
            <w:r w:rsidR="007540B9">
              <w:rPr>
                <w:noProof/>
                <w:webHidden/>
              </w:rPr>
              <w:t>44</w:t>
            </w:r>
            <w:r w:rsidR="007540B9">
              <w:rPr>
                <w:noProof/>
                <w:webHidden/>
              </w:rPr>
              <w:fldChar w:fldCharType="end"/>
            </w:r>
          </w:hyperlink>
        </w:p>
        <w:p w14:paraId="118A1CE8" w14:textId="7B057C8B" w:rsidR="007540B9" w:rsidRDefault="00000000">
          <w:pPr>
            <w:pStyle w:val="TOC2"/>
            <w:rPr>
              <w:rFonts w:asciiTheme="minorHAnsi" w:hAnsiTheme="minorHAnsi"/>
              <w:noProof/>
              <w:kern w:val="0"/>
              <w:sz w:val="24"/>
              <w:szCs w:val="24"/>
              <w14:ligatures w14:val="none"/>
            </w:rPr>
          </w:pPr>
          <w:hyperlink w:anchor="_Toc135438690" w:history="1">
            <w:r w:rsidR="007540B9" w:rsidRPr="00A533FC">
              <w:rPr>
                <w:rStyle w:val="Hyperlink"/>
                <w:noProof/>
              </w:rPr>
              <w:t>7.5</w:t>
            </w:r>
            <w:r w:rsidR="007540B9">
              <w:rPr>
                <w:rFonts w:asciiTheme="minorHAnsi" w:hAnsiTheme="minorHAnsi"/>
                <w:noProof/>
                <w:kern w:val="0"/>
                <w:sz w:val="24"/>
                <w:szCs w:val="24"/>
                <w14:ligatures w14:val="none"/>
              </w:rPr>
              <w:tab/>
            </w:r>
            <w:r w:rsidR="007540B9" w:rsidRPr="00A533FC">
              <w:rPr>
                <w:rStyle w:val="Hyperlink"/>
                <w:noProof/>
              </w:rPr>
              <w:t>Khushboo on IG4U</w:t>
            </w:r>
            <w:r w:rsidR="007540B9">
              <w:rPr>
                <w:noProof/>
                <w:webHidden/>
              </w:rPr>
              <w:tab/>
            </w:r>
            <w:r w:rsidR="007540B9">
              <w:rPr>
                <w:noProof/>
                <w:webHidden/>
              </w:rPr>
              <w:fldChar w:fldCharType="begin"/>
            </w:r>
            <w:r w:rsidR="007540B9">
              <w:rPr>
                <w:noProof/>
                <w:webHidden/>
              </w:rPr>
              <w:instrText xml:space="preserve"> PAGEREF _Toc135438690 \h </w:instrText>
            </w:r>
            <w:r w:rsidR="007540B9">
              <w:rPr>
                <w:noProof/>
                <w:webHidden/>
              </w:rPr>
            </w:r>
            <w:r w:rsidR="007540B9">
              <w:rPr>
                <w:noProof/>
                <w:webHidden/>
              </w:rPr>
              <w:fldChar w:fldCharType="separate"/>
            </w:r>
            <w:r w:rsidR="007540B9">
              <w:rPr>
                <w:noProof/>
                <w:webHidden/>
              </w:rPr>
              <w:t>44</w:t>
            </w:r>
            <w:r w:rsidR="007540B9">
              <w:rPr>
                <w:noProof/>
                <w:webHidden/>
              </w:rPr>
              <w:fldChar w:fldCharType="end"/>
            </w:r>
          </w:hyperlink>
        </w:p>
        <w:p w14:paraId="7A8397FD" w14:textId="066CCF64" w:rsidR="007540B9" w:rsidRDefault="00000000">
          <w:pPr>
            <w:pStyle w:val="TOC1"/>
            <w:rPr>
              <w:rFonts w:asciiTheme="minorHAnsi" w:hAnsiTheme="minorHAnsi"/>
              <w:noProof/>
              <w:kern w:val="0"/>
              <w:sz w:val="24"/>
              <w:szCs w:val="24"/>
              <w14:ligatures w14:val="none"/>
            </w:rPr>
          </w:pPr>
          <w:hyperlink w:anchor="_Toc135438691" w:history="1">
            <w:r w:rsidR="007540B9" w:rsidRPr="00A533FC">
              <w:rPr>
                <w:rStyle w:val="Hyperlink"/>
                <w:rFonts w:cs="Arial"/>
                <w:noProof/>
              </w:rPr>
              <w:t>8</w:t>
            </w:r>
            <w:r w:rsidR="007540B9">
              <w:rPr>
                <w:rFonts w:asciiTheme="minorHAnsi" w:hAnsiTheme="minorHAnsi"/>
                <w:noProof/>
                <w:kern w:val="0"/>
                <w:sz w:val="24"/>
                <w:szCs w:val="24"/>
                <w14:ligatures w14:val="none"/>
              </w:rPr>
              <w:tab/>
            </w:r>
            <w:r w:rsidR="007540B9" w:rsidRPr="00A533FC">
              <w:rPr>
                <w:rStyle w:val="Hyperlink"/>
                <w:rFonts w:cs="Arial"/>
                <w:noProof/>
              </w:rPr>
              <w:t>Conclusion</w:t>
            </w:r>
            <w:r w:rsidR="007540B9">
              <w:rPr>
                <w:noProof/>
                <w:webHidden/>
              </w:rPr>
              <w:tab/>
            </w:r>
            <w:r w:rsidR="007540B9">
              <w:rPr>
                <w:noProof/>
                <w:webHidden/>
              </w:rPr>
              <w:fldChar w:fldCharType="begin"/>
            </w:r>
            <w:r w:rsidR="007540B9">
              <w:rPr>
                <w:noProof/>
                <w:webHidden/>
              </w:rPr>
              <w:instrText xml:space="preserve"> PAGEREF _Toc135438691 \h </w:instrText>
            </w:r>
            <w:r w:rsidR="007540B9">
              <w:rPr>
                <w:noProof/>
                <w:webHidden/>
              </w:rPr>
            </w:r>
            <w:r w:rsidR="007540B9">
              <w:rPr>
                <w:noProof/>
                <w:webHidden/>
              </w:rPr>
              <w:fldChar w:fldCharType="separate"/>
            </w:r>
            <w:r w:rsidR="007540B9">
              <w:rPr>
                <w:noProof/>
                <w:webHidden/>
              </w:rPr>
              <w:t>46</w:t>
            </w:r>
            <w:r w:rsidR="007540B9">
              <w:rPr>
                <w:noProof/>
                <w:webHidden/>
              </w:rPr>
              <w:fldChar w:fldCharType="end"/>
            </w:r>
          </w:hyperlink>
        </w:p>
        <w:p w14:paraId="256ACF74" w14:textId="22981D0D" w:rsidR="007540B9" w:rsidRDefault="00000000">
          <w:pPr>
            <w:pStyle w:val="TOC2"/>
            <w:rPr>
              <w:rFonts w:asciiTheme="minorHAnsi" w:hAnsiTheme="minorHAnsi"/>
              <w:noProof/>
              <w:kern w:val="0"/>
              <w:sz w:val="24"/>
              <w:szCs w:val="24"/>
              <w14:ligatures w14:val="none"/>
            </w:rPr>
          </w:pPr>
          <w:hyperlink w:anchor="_Toc135438692" w:history="1">
            <w:r w:rsidR="007540B9" w:rsidRPr="00A533FC">
              <w:rPr>
                <w:rStyle w:val="Hyperlink"/>
                <w:rFonts w:cs="Arial"/>
                <w:noProof/>
              </w:rPr>
              <w:t>8.1</w:t>
            </w:r>
            <w:r w:rsidR="007540B9">
              <w:rPr>
                <w:rFonts w:asciiTheme="minorHAnsi" w:hAnsiTheme="minorHAnsi"/>
                <w:noProof/>
                <w:kern w:val="0"/>
                <w:sz w:val="24"/>
                <w:szCs w:val="24"/>
                <w14:ligatures w14:val="none"/>
              </w:rPr>
              <w:tab/>
            </w:r>
            <w:r w:rsidR="007540B9" w:rsidRPr="00A533FC">
              <w:rPr>
                <w:rStyle w:val="Hyperlink"/>
                <w:rFonts w:cs="Arial"/>
                <w:noProof/>
              </w:rPr>
              <w:t>Project Conclusion</w:t>
            </w:r>
            <w:r w:rsidR="007540B9">
              <w:rPr>
                <w:noProof/>
                <w:webHidden/>
              </w:rPr>
              <w:tab/>
            </w:r>
            <w:r w:rsidR="007540B9">
              <w:rPr>
                <w:noProof/>
                <w:webHidden/>
              </w:rPr>
              <w:fldChar w:fldCharType="begin"/>
            </w:r>
            <w:r w:rsidR="007540B9">
              <w:rPr>
                <w:noProof/>
                <w:webHidden/>
              </w:rPr>
              <w:instrText xml:space="preserve"> PAGEREF _Toc135438692 \h </w:instrText>
            </w:r>
            <w:r w:rsidR="007540B9">
              <w:rPr>
                <w:noProof/>
                <w:webHidden/>
              </w:rPr>
            </w:r>
            <w:r w:rsidR="007540B9">
              <w:rPr>
                <w:noProof/>
                <w:webHidden/>
              </w:rPr>
              <w:fldChar w:fldCharType="separate"/>
            </w:r>
            <w:r w:rsidR="007540B9">
              <w:rPr>
                <w:noProof/>
                <w:webHidden/>
              </w:rPr>
              <w:t>46</w:t>
            </w:r>
            <w:r w:rsidR="007540B9">
              <w:rPr>
                <w:noProof/>
                <w:webHidden/>
              </w:rPr>
              <w:fldChar w:fldCharType="end"/>
            </w:r>
          </w:hyperlink>
        </w:p>
        <w:p w14:paraId="0DA56970" w14:textId="5632B610" w:rsidR="007540B9" w:rsidRDefault="00000000">
          <w:pPr>
            <w:pStyle w:val="TOC2"/>
            <w:rPr>
              <w:rFonts w:asciiTheme="minorHAnsi" w:hAnsiTheme="minorHAnsi"/>
              <w:noProof/>
              <w:kern w:val="0"/>
              <w:sz w:val="24"/>
              <w:szCs w:val="24"/>
              <w14:ligatures w14:val="none"/>
            </w:rPr>
          </w:pPr>
          <w:hyperlink w:anchor="_Toc135438693" w:history="1">
            <w:r w:rsidR="007540B9" w:rsidRPr="00A533FC">
              <w:rPr>
                <w:rStyle w:val="Hyperlink"/>
                <w:rFonts w:cs="Arial"/>
                <w:noProof/>
              </w:rPr>
              <w:t>8.2</w:t>
            </w:r>
            <w:r w:rsidR="007540B9">
              <w:rPr>
                <w:rFonts w:asciiTheme="minorHAnsi" w:hAnsiTheme="minorHAnsi"/>
                <w:noProof/>
                <w:kern w:val="0"/>
                <w:sz w:val="24"/>
                <w:szCs w:val="24"/>
                <w14:ligatures w14:val="none"/>
              </w:rPr>
              <w:tab/>
            </w:r>
            <w:r w:rsidR="007540B9" w:rsidRPr="00A533FC">
              <w:rPr>
                <w:rStyle w:val="Hyperlink"/>
                <w:rFonts w:cs="Arial"/>
                <w:noProof/>
              </w:rPr>
              <w:t>Challenges &amp; Suggestion for Future Improvement</w:t>
            </w:r>
            <w:r w:rsidR="007540B9">
              <w:rPr>
                <w:noProof/>
                <w:webHidden/>
              </w:rPr>
              <w:tab/>
            </w:r>
            <w:r w:rsidR="007540B9">
              <w:rPr>
                <w:noProof/>
                <w:webHidden/>
              </w:rPr>
              <w:fldChar w:fldCharType="begin"/>
            </w:r>
            <w:r w:rsidR="007540B9">
              <w:rPr>
                <w:noProof/>
                <w:webHidden/>
              </w:rPr>
              <w:instrText xml:space="preserve"> PAGEREF _Toc135438693 \h </w:instrText>
            </w:r>
            <w:r w:rsidR="007540B9">
              <w:rPr>
                <w:noProof/>
                <w:webHidden/>
              </w:rPr>
            </w:r>
            <w:r w:rsidR="007540B9">
              <w:rPr>
                <w:noProof/>
                <w:webHidden/>
              </w:rPr>
              <w:fldChar w:fldCharType="separate"/>
            </w:r>
            <w:r w:rsidR="007540B9">
              <w:rPr>
                <w:noProof/>
                <w:webHidden/>
              </w:rPr>
              <w:t>46</w:t>
            </w:r>
            <w:r w:rsidR="007540B9">
              <w:rPr>
                <w:noProof/>
                <w:webHidden/>
              </w:rPr>
              <w:fldChar w:fldCharType="end"/>
            </w:r>
          </w:hyperlink>
        </w:p>
        <w:p w14:paraId="1DCAAE6E" w14:textId="3A8ABAAB" w:rsidR="007540B9" w:rsidRDefault="00000000">
          <w:pPr>
            <w:pStyle w:val="TOC1"/>
            <w:rPr>
              <w:rFonts w:asciiTheme="minorHAnsi" w:hAnsiTheme="minorHAnsi"/>
              <w:noProof/>
              <w:kern w:val="0"/>
              <w:sz w:val="24"/>
              <w:szCs w:val="24"/>
              <w14:ligatures w14:val="none"/>
            </w:rPr>
          </w:pPr>
          <w:hyperlink w:anchor="_Toc135438694" w:history="1">
            <w:r w:rsidR="007540B9" w:rsidRPr="00A533FC">
              <w:rPr>
                <w:rStyle w:val="Hyperlink"/>
                <w:noProof/>
              </w:rPr>
              <w:t>9</w:t>
            </w:r>
            <w:r w:rsidR="007540B9">
              <w:rPr>
                <w:rFonts w:asciiTheme="minorHAnsi" w:hAnsiTheme="minorHAnsi"/>
                <w:noProof/>
                <w:kern w:val="0"/>
                <w:sz w:val="24"/>
                <w:szCs w:val="24"/>
                <w14:ligatures w14:val="none"/>
              </w:rPr>
              <w:tab/>
            </w:r>
            <w:r w:rsidR="007540B9" w:rsidRPr="00A533FC">
              <w:rPr>
                <w:rStyle w:val="Hyperlink"/>
                <w:noProof/>
              </w:rPr>
              <w:t>References</w:t>
            </w:r>
            <w:r w:rsidR="007540B9">
              <w:rPr>
                <w:noProof/>
                <w:webHidden/>
              </w:rPr>
              <w:tab/>
            </w:r>
            <w:r w:rsidR="007540B9">
              <w:rPr>
                <w:noProof/>
                <w:webHidden/>
              </w:rPr>
              <w:fldChar w:fldCharType="begin"/>
            </w:r>
            <w:r w:rsidR="007540B9">
              <w:rPr>
                <w:noProof/>
                <w:webHidden/>
              </w:rPr>
              <w:instrText xml:space="preserve"> PAGEREF _Toc135438694 \h </w:instrText>
            </w:r>
            <w:r w:rsidR="007540B9">
              <w:rPr>
                <w:noProof/>
                <w:webHidden/>
              </w:rPr>
            </w:r>
            <w:r w:rsidR="007540B9">
              <w:rPr>
                <w:noProof/>
                <w:webHidden/>
              </w:rPr>
              <w:fldChar w:fldCharType="separate"/>
            </w:r>
            <w:r w:rsidR="007540B9">
              <w:rPr>
                <w:noProof/>
                <w:webHidden/>
              </w:rPr>
              <w:t>48</w:t>
            </w:r>
            <w:r w:rsidR="007540B9">
              <w:rPr>
                <w:noProof/>
                <w:webHidden/>
              </w:rPr>
              <w:fldChar w:fldCharType="end"/>
            </w:r>
          </w:hyperlink>
        </w:p>
        <w:p w14:paraId="0392630B" w14:textId="5B8D1751" w:rsidR="007540B9" w:rsidRDefault="00000000">
          <w:pPr>
            <w:pStyle w:val="TOC1"/>
            <w:rPr>
              <w:rFonts w:asciiTheme="minorHAnsi" w:hAnsiTheme="minorHAnsi"/>
              <w:noProof/>
              <w:kern w:val="0"/>
              <w:sz w:val="24"/>
              <w:szCs w:val="24"/>
              <w14:ligatures w14:val="none"/>
            </w:rPr>
          </w:pPr>
          <w:hyperlink w:anchor="_Toc135438695" w:history="1">
            <w:r w:rsidR="007540B9" w:rsidRPr="00A533FC">
              <w:rPr>
                <w:rStyle w:val="Hyperlink"/>
                <w:noProof/>
              </w:rPr>
              <w:t>10</w:t>
            </w:r>
            <w:r w:rsidR="007540B9">
              <w:rPr>
                <w:rFonts w:asciiTheme="minorHAnsi" w:hAnsiTheme="minorHAnsi"/>
                <w:noProof/>
                <w:kern w:val="0"/>
                <w:sz w:val="24"/>
                <w:szCs w:val="24"/>
                <w14:ligatures w14:val="none"/>
              </w:rPr>
              <w:tab/>
            </w:r>
            <w:r w:rsidR="007540B9" w:rsidRPr="00A533FC">
              <w:rPr>
                <w:rStyle w:val="Hyperlink"/>
                <w:noProof/>
              </w:rPr>
              <w:t>Table of Figures</w:t>
            </w:r>
            <w:r w:rsidR="007540B9">
              <w:rPr>
                <w:noProof/>
                <w:webHidden/>
              </w:rPr>
              <w:tab/>
            </w:r>
            <w:r w:rsidR="007540B9">
              <w:rPr>
                <w:noProof/>
                <w:webHidden/>
              </w:rPr>
              <w:fldChar w:fldCharType="begin"/>
            </w:r>
            <w:r w:rsidR="007540B9">
              <w:rPr>
                <w:noProof/>
                <w:webHidden/>
              </w:rPr>
              <w:instrText xml:space="preserve"> PAGEREF _Toc135438695 \h </w:instrText>
            </w:r>
            <w:r w:rsidR="007540B9">
              <w:rPr>
                <w:noProof/>
                <w:webHidden/>
              </w:rPr>
            </w:r>
            <w:r w:rsidR="007540B9">
              <w:rPr>
                <w:noProof/>
                <w:webHidden/>
              </w:rPr>
              <w:fldChar w:fldCharType="separate"/>
            </w:r>
            <w:r w:rsidR="007540B9">
              <w:rPr>
                <w:noProof/>
                <w:webHidden/>
              </w:rPr>
              <w:t>49</w:t>
            </w:r>
            <w:r w:rsidR="007540B9">
              <w:rPr>
                <w:noProof/>
                <w:webHidden/>
              </w:rPr>
              <w:fldChar w:fldCharType="end"/>
            </w:r>
          </w:hyperlink>
        </w:p>
        <w:p w14:paraId="21EE4F80" w14:textId="2BB0323C" w:rsidR="007540B9" w:rsidRDefault="00000000">
          <w:pPr>
            <w:pStyle w:val="TOC1"/>
            <w:rPr>
              <w:rFonts w:asciiTheme="minorHAnsi" w:hAnsiTheme="minorHAnsi"/>
              <w:noProof/>
              <w:kern w:val="0"/>
              <w:sz w:val="24"/>
              <w:szCs w:val="24"/>
              <w14:ligatures w14:val="none"/>
            </w:rPr>
          </w:pPr>
          <w:hyperlink w:anchor="_Toc135438696" w:history="1">
            <w:r w:rsidR="007540B9" w:rsidRPr="00A533FC">
              <w:rPr>
                <w:rStyle w:val="Hyperlink"/>
                <w:noProof/>
              </w:rPr>
              <w:t>11</w:t>
            </w:r>
            <w:r w:rsidR="007540B9">
              <w:rPr>
                <w:rFonts w:asciiTheme="minorHAnsi" w:hAnsiTheme="minorHAnsi"/>
                <w:noProof/>
                <w:kern w:val="0"/>
                <w:sz w:val="24"/>
                <w:szCs w:val="24"/>
                <w14:ligatures w14:val="none"/>
              </w:rPr>
              <w:tab/>
            </w:r>
            <w:r w:rsidR="007540B9" w:rsidRPr="00A533FC">
              <w:rPr>
                <w:rStyle w:val="Hyperlink"/>
                <w:noProof/>
              </w:rPr>
              <w:t>Table of tables</w:t>
            </w:r>
            <w:r w:rsidR="007540B9">
              <w:rPr>
                <w:noProof/>
                <w:webHidden/>
              </w:rPr>
              <w:tab/>
            </w:r>
            <w:r w:rsidR="007540B9">
              <w:rPr>
                <w:noProof/>
                <w:webHidden/>
              </w:rPr>
              <w:fldChar w:fldCharType="begin"/>
            </w:r>
            <w:r w:rsidR="007540B9">
              <w:rPr>
                <w:noProof/>
                <w:webHidden/>
              </w:rPr>
              <w:instrText xml:space="preserve"> PAGEREF _Toc135438696 \h </w:instrText>
            </w:r>
            <w:r w:rsidR="007540B9">
              <w:rPr>
                <w:noProof/>
                <w:webHidden/>
              </w:rPr>
            </w:r>
            <w:r w:rsidR="007540B9">
              <w:rPr>
                <w:noProof/>
                <w:webHidden/>
              </w:rPr>
              <w:fldChar w:fldCharType="separate"/>
            </w:r>
            <w:r w:rsidR="007540B9">
              <w:rPr>
                <w:noProof/>
                <w:webHidden/>
              </w:rPr>
              <w:t>51</w:t>
            </w:r>
            <w:r w:rsidR="007540B9">
              <w:rPr>
                <w:noProof/>
                <w:webHidden/>
              </w:rPr>
              <w:fldChar w:fldCharType="end"/>
            </w:r>
          </w:hyperlink>
        </w:p>
        <w:p w14:paraId="4E6CA54F" w14:textId="4C57A392" w:rsidR="007540B9" w:rsidRDefault="00000000">
          <w:pPr>
            <w:pStyle w:val="TOC1"/>
            <w:rPr>
              <w:rFonts w:asciiTheme="minorHAnsi" w:hAnsiTheme="minorHAnsi"/>
              <w:noProof/>
              <w:kern w:val="0"/>
              <w:sz w:val="24"/>
              <w:szCs w:val="24"/>
              <w14:ligatures w14:val="none"/>
            </w:rPr>
          </w:pPr>
          <w:hyperlink w:anchor="_Toc135438697" w:history="1">
            <w:r w:rsidR="007540B9" w:rsidRPr="00A533FC">
              <w:rPr>
                <w:rStyle w:val="Hyperlink"/>
                <w:rFonts w:cs="Arial"/>
                <w:noProof/>
              </w:rPr>
              <w:t>12</w:t>
            </w:r>
            <w:r w:rsidR="007540B9">
              <w:rPr>
                <w:rFonts w:asciiTheme="minorHAnsi" w:hAnsiTheme="minorHAnsi"/>
                <w:noProof/>
                <w:kern w:val="0"/>
                <w:sz w:val="24"/>
                <w:szCs w:val="24"/>
                <w14:ligatures w14:val="none"/>
              </w:rPr>
              <w:tab/>
            </w:r>
            <w:r w:rsidR="007540B9" w:rsidRPr="00A533FC">
              <w:rPr>
                <w:rStyle w:val="Hyperlink"/>
                <w:rFonts w:cs="Arial"/>
                <w:noProof/>
              </w:rPr>
              <w:t>Appendix</w:t>
            </w:r>
            <w:r w:rsidR="007540B9">
              <w:rPr>
                <w:noProof/>
                <w:webHidden/>
              </w:rPr>
              <w:tab/>
            </w:r>
            <w:r w:rsidR="007540B9">
              <w:rPr>
                <w:noProof/>
                <w:webHidden/>
              </w:rPr>
              <w:fldChar w:fldCharType="begin"/>
            </w:r>
            <w:r w:rsidR="007540B9">
              <w:rPr>
                <w:noProof/>
                <w:webHidden/>
              </w:rPr>
              <w:instrText xml:space="preserve"> PAGEREF _Toc135438697 \h </w:instrText>
            </w:r>
            <w:r w:rsidR="007540B9">
              <w:rPr>
                <w:noProof/>
                <w:webHidden/>
              </w:rPr>
            </w:r>
            <w:r w:rsidR="007540B9">
              <w:rPr>
                <w:noProof/>
                <w:webHidden/>
              </w:rPr>
              <w:fldChar w:fldCharType="separate"/>
            </w:r>
            <w:r w:rsidR="007540B9">
              <w:rPr>
                <w:noProof/>
                <w:webHidden/>
              </w:rPr>
              <w:t>52</w:t>
            </w:r>
            <w:r w:rsidR="007540B9">
              <w:rPr>
                <w:noProof/>
                <w:webHidden/>
              </w:rPr>
              <w:fldChar w:fldCharType="end"/>
            </w:r>
          </w:hyperlink>
        </w:p>
        <w:p w14:paraId="390EB04D" w14:textId="1E699014" w:rsidR="007540B9" w:rsidRDefault="00000000">
          <w:pPr>
            <w:pStyle w:val="TOC2"/>
            <w:rPr>
              <w:rFonts w:asciiTheme="minorHAnsi" w:hAnsiTheme="minorHAnsi"/>
              <w:noProof/>
              <w:kern w:val="0"/>
              <w:sz w:val="24"/>
              <w:szCs w:val="24"/>
              <w14:ligatures w14:val="none"/>
            </w:rPr>
          </w:pPr>
          <w:hyperlink w:anchor="_Toc135438698" w:history="1">
            <w:r w:rsidR="007540B9" w:rsidRPr="00A533FC">
              <w:rPr>
                <w:rStyle w:val="Hyperlink"/>
                <w:noProof/>
              </w:rPr>
              <w:t>12.1</w:t>
            </w:r>
            <w:r w:rsidR="007540B9">
              <w:rPr>
                <w:rFonts w:asciiTheme="minorHAnsi" w:hAnsiTheme="minorHAnsi"/>
                <w:noProof/>
                <w:kern w:val="0"/>
                <w:sz w:val="24"/>
                <w:szCs w:val="24"/>
                <w14:ligatures w14:val="none"/>
              </w:rPr>
              <w:tab/>
            </w:r>
            <w:r w:rsidR="007540B9" w:rsidRPr="00A533FC">
              <w:rPr>
                <w:rStyle w:val="Hyperlink"/>
                <w:noProof/>
              </w:rPr>
              <w:t>Interview with a Marketing Professional</w:t>
            </w:r>
            <w:r w:rsidR="007540B9">
              <w:rPr>
                <w:noProof/>
                <w:webHidden/>
              </w:rPr>
              <w:tab/>
            </w:r>
            <w:r w:rsidR="007540B9">
              <w:rPr>
                <w:noProof/>
                <w:webHidden/>
              </w:rPr>
              <w:fldChar w:fldCharType="begin"/>
            </w:r>
            <w:r w:rsidR="007540B9">
              <w:rPr>
                <w:noProof/>
                <w:webHidden/>
              </w:rPr>
              <w:instrText xml:space="preserve"> PAGEREF _Toc135438698 \h </w:instrText>
            </w:r>
            <w:r w:rsidR="007540B9">
              <w:rPr>
                <w:noProof/>
                <w:webHidden/>
              </w:rPr>
            </w:r>
            <w:r w:rsidR="007540B9">
              <w:rPr>
                <w:noProof/>
                <w:webHidden/>
              </w:rPr>
              <w:fldChar w:fldCharType="separate"/>
            </w:r>
            <w:r w:rsidR="007540B9">
              <w:rPr>
                <w:noProof/>
                <w:webHidden/>
              </w:rPr>
              <w:t>52</w:t>
            </w:r>
            <w:r w:rsidR="007540B9">
              <w:rPr>
                <w:noProof/>
                <w:webHidden/>
              </w:rPr>
              <w:fldChar w:fldCharType="end"/>
            </w:r>
          </w:hyperlink>
        </w:p>
        <w:p w14:paraId="038E4355" w14:textId="5E8C5BBF" w:rsidR="007540B9" w:rsidRDefault="00000000">
          <w:pPr>
            <w:pStyle w:val="TOC2"/>
            <w:rPr>
              <w:rFonts w:asciiTheme="minorHAnsi" w:hAnsiTheme="minorHAnsi"/>
              <w:noProof/>
              <w:kern w:val="0"/>
              <w:sz w:val="24"/>
              <w:szCs w:val="24"/>
              <w14:ligatures w14:val="none"/>
            </w:rPr>
          </w:pPr>
          <w:hyperlink w:anchor="_Toc135438699" w:history="1">
            <w:r w:rsidR="007540B9" w:rsidRPr="00A533FC">
              <w:rPr>
                <w:rStyle w:val="Hyperlink"/>
                <w:noProof/>
              </w:rPr>
              <w:t>12.2</w:t>
            </w:r>
            <w:r w:rsidR="007540B9">
              <w:rPr>
                <w:rFonts w:asciiTheme="minorHAnsi" w:hAnsiTheme="minorHAnsi"/>
                <w:noProof/>
                <w:kern w:val="0"/>
                <w:sz w:val="24"/>
                <w:szCs w:val="24"/>
                <w14:ligatures w14:val="none"/>
              </w:rPr>
              <w:tab/>
            </w:r>
            <w:r w:rsidR="007540B9" w:rsidRPr="00A533FC">
              <w:rPr>
                <w:rStyle w:val="Hyperlink"/>
                <w:noProof/>
              </w:rPr>
              <w:t>Survey Questions for population study</w:t>
            </w:r>
            <w:r w:rsidR="007540B9">
              <w:rPr>
                <w:noProof/>
                <w:webHidden/>
              </w:rPr>
              <w:tab/>
            </w:r>
            <w:r w:rsidR="007540B9">
              <w:rPr>
                <w:noProof/>
                <w:webHidden/>
              </w:rPr>
              <w:fldChar w:fldCharType="begin"/>
            </w:r>
            <w:r w:rsidR="007540B9">
              <w:rPr>
                <w:noProof/>
                <w:webHidden/>
              </w:rPr>
              <w:instrText xml:space="preserve"> PAGEREF _Toc135438699 \h </w:instrText>
            </w:r>
            <w:r w:rsidR="007540B9">
              <w:rPr>
                <w:noProof/>
                <w:webHidden/>
              </w:rPr>
            </w:r>
            <w:r w:rsidR="007540B9">
              <w:rPr>
                <w:noProof/>
                <w:webHidden/>
              </w:rPr>
              <w:fldChar w:fldCharType="separate"/>
            </w:r>
            <w:r w:rsidR="007540B9">
              <w:rPr>
                <w:noProof/>
                <w:webHidden/>
              </w:rPr>
              <w:t>54</w:t>
            </w:r>
            <w:r w:rsidR="007540B9">
              <w:rPr>
                <w:noProof/>
                <w:webHidden/>
              </w:rPr>
              <w:fldChar w:fldCharType="end"/>
            </w:r>
          </w:hyperlink>
        </w:p>
        <w:p w14:paraId="03B9C0B1" w14:textId="6C1857D1" w:rsidR="007540B9" w:rsidRDefault="00000000">
          <w:pPr>
            <w:pStyle w:val="TOC2"/>
            <w:rPr>
              <w:rFonts w:asciiTheme="minorHAnsi" w:hAnsiTheme="minorHAnsi"/>
              <w:noProof/>
              <w:kern w:val="0"/>
              <w:sz w:val="24"/>
              <w:szCs w:val="24"/>
              <w14:ligatures w14:val="none"/>
            </w:rPr>
          </w:pPr>
          <w:hyperlink w:anchor="_Toc135438700" w:history="1">
            <w:r w:rsidR="007540B9" w:rsidRPr="00A533FC">
              <w:rPr>
                <w:rStyle w:val="Hyperlink"/>
                <w:noProof/>
              </w:rPr>
              <w:t>12.3</w:t>
            </w:r>
            <w:r w:rsidR="007540B9">
              <w:rPr>
                <w:rFonts w:asciiTheme="minorHAnsi" w:hAnsiTheme="minorHAnsi"/>
                <w:noProof/>
                <w:kern w:val="0"/>
                <w:sz w:val="24"/>
                <w:szCs w:val="24"/>
                <w14:ligatures w14:val="none"/>
              </w:rPr>
              <w:tab/>
            </w:r>
            <w:r w:rsidR="007540B9" w:rsidRPr="00A533FC">
              <w:rPr>
                <w:rStyle w:val="Hyperlink"/>
                <w:noProof/>
              </w:rPr>
              <w:t>Market Competitors</w:t>
            </w:r>
            <w:r w:rsidR="007540B9">
              <w:rPr>
                <w:noProof/>
                <w:webHidden/>
              </w:rPr>
              <w:tab/>
            </w:r>
            <w:r w:rsidR="007540B9">
              <w:rPr>
                <w:noProof/>
                <w:webHidden/>
              </w:rPr>
              <w:fldChar w:fldCharType="begin"/>
            </w:r>
            <w:r w:rsidR="007540B9">
              <w:rPr>
                <w:noProof/>
                <w:webHidden/>
              </w:rPr>
              <w:instrText xml:space="preserve"> PAGEREF _Toc135438700 \h </w:instrText>
            </w:r>
            <w:r w:rsidR="007540B9">
              <w:rPr>
                <w:noProof/>
                <w:webHidden/>
              </w:rPr>
            </w:r>
            <w:r w:rsidR="007540B9">
              <w:rPr>
                <w:noProof/>
                <w:webHidden/>
              </w:rPr>
              <w:fldChar w:fldCharType="separate"/>
            </w:r>
            <w:r w:rsidR="007540B9">
              <w:rPr>
                <w:noProof/>
                <w:webHidden/>
              </w:rPr>
              <w:t>55</w:t>
            </w:r>
            <w:r w:rsidR="007540B9">
              <w:rPr>
                <w:noProof/>
                <w:webHidden/>
              </w:rPr>
              <w:fldChar w:fldCharType="end"/>
            </w:r>
          </w:hyperlink>
        </w:p>
        <w:p w14:paraId="0821EB3F" w14:textId="78DDCC9E" w:rsidR="007540B9" w:rsidRDefault="00000000">
          <w:pPr>
            <w:pStyle w:val="TOC2"/>
            <w:rPr>
              <w:rFonts w:asciiTheme="minorHAnsi" w:hAnsiTheme="minorHAnsi"/>
              <w:noProof/>
              <w:kern w:val="0"/>
              <w:sz w:val="24"/>
              <w:szCs w:val="24"/>
              <w14:ligatures w14:val="none"/>
            </w:rPr>
          </w:pPr>
          <w:hyperlink w:anchor="_Toc135438701" w:history="1">
            <w:r w:rsidR="007540B9" w:rsidRPr="00A533FC">
              <w:rPr>
                <w:rStyle w:val="Hyperlink"/>
                <w:rFonts w:cs="Arial"/>
                <w:noProof/>
              </w:rPr>
              <w:t>12.4</w:t>
            </w:r>
            <w:r w:rsidR="007540B9">
              <w:rPr>
                <w:rFonts w:asciiTheme="minorHAnsi" w:hAnsiTheme="minorHAnsi"/>
                <w:noProof/>
                <w:kern w:val="0"/>
                <w:sz w:val="24"/>
                <w:szCs w:val="24"/>
                <w14:ligatures w14:val="none"/>
              </w:rPr>
              <w:tab/>
            </w:r>
            <w:r w:rsidR="007540B9" w:rsidRPr="00A533FC">
              <w:rPr>
                <w:rStyle w:val="Hyperlink"/>
                <w:rFonts w:cs="Arial"/>
                <w:noProof/>
              </w:rPr>
              <w:t>Project Proposal</w:t>
            </w:r>
            <w:r w:rsidR="007540B9">
              <w:rPr>
                <w:noProof/>
                <w:webHidden/>
              </w:rPr>
              <w:tab/>
            </w:r>
            <w:r w:rsidR="007540B9">
              <w:rPr>
                <w:noProof/>
                <w:webHidden/>
              </w:rPr>
              <w:fldChar w:fldCharType="begin"/>
            </w:r>
            <w:r w:rsidR="007540B9">
              <w:rPr>
                <w:noProof/>
                <w:webHidden/>
              </w:rPr>
              <w:instrText xml:space="preserve"> PAGEREF _Toc135438701 \h </w:instrText>
            </w:r>
            <w:r w:rsidR="007540B9">
              <w:rPr>
                <w:noProof/>
                <w:webHidden/>
              </w:rPr>
            </w:r>
            <w:r w:rsidR="007540B9">
              <w:rPr>
                <w:noProof/>
                <w:webHidden/>
              </w:rPr>
              <w:fldChar w:fldCharType="separate"/>
            </w:r>
            <w:r w:rsidR="007540B9">
              <w:rPr>
                <w:noProof/>
                <w:webHidden/>
              </w:rPr>
              <w:t>57</w:t>
            </w:r>
            <w:r w:rsidR="007540B9">
              <w:rPr>
                <w:noProof/>
                <w:webHidden/>
              </w:rPr>
              <w:fldChar w:fldCharType="end"/>
            </w:r>
          </w:hyperlink>
        </w:p>
        <w:p w14:paraId="184A720F" w14:textId="7829672E" w:rsidR="007540B9" w:rsidRDefault="00000000">
          <w:pPr>
            <w:pStyle w:val="TOC2"/>
            <w:rPr>
              <w:rFonts w:asciiTheme="minorHAnsi" w:hAnsiTheme="minorHAnsi"/>
              <w:noProof/>
              <w:kern w:val="0"/>
              <w:sz w:val="24"/>
              <w:szCs w:val="24"/>
              <w14:ligatures w14:val="none"/>
            </w:rPr>
          </w:pPr>
          <w:hyperlink w:anchor="_Toc135438702" w:history="1">
            <w:r w:rsidR="007540B9" w:rsidRPr="00A533FC">
              <w:rPr>
                <w:rStyle w:val="Hyperlink"/>
                <w:rFonts w:cs="Arial"/>
                <w:noProof/>
              </w:rPr>
              <w:t>12.5</w:t>
            </w:r>
            <w:r w:rsidR="007540B9">
              <w:rPr>
                <w:rFonts w:asciiTheme="minorHAnsi" w:hAnsiTheme="minorHAnsi"/>
                <w:noProof/>
                <w:kern w:val="0"/>
                <w:sz w:val="24"/>
                <w:szCs w:val="24"/>
                <w14:ligatures w14:val="none"/>
              </w:rPr>
              <w:tab/>
            </w:r>
            <w:r w:rsidR="007540B9" w:rsidRPr="00A533FC">
              <w:rPr>
                <w:rStyle w:val="Hyperlink"/>
                <w:rFonts w:cs="Arial"/>
                <w:noProof/>
              </w:rPr>
              <w:t>Mapped System Functionalities against knowledge, techniques, and skills of modular courses: MR, RS, CGS</w:t>
            </w:r>
            <w:r w:rsidR="007540B9">
              <w:rPr>
                <w:noProof/>
                <w:webHidden/>
              </w:rPr>
              <w:tab/>
            </w:r>
            <w:r w:rsidR="007540B9">
              <w:rPr>
                <w:noProof/>
                <w:webHidden/>
              </w:rPr>
              <w:fldChar w:fldCharType="begin"/>
            </w:r>
            <w:r w:rsidR="007540B9">
              <w:rPr>
                <w:noProof/>
                <w:webHidden/>
              </w:rPr>
              <w:instrText xml:space="preserve"> PAGEREF _Toc135438702 \h </w:instrText>
            </w:r>
            <w:r w:rsidR="007540B9">
              <w:rPr>
                <w:noProof/>
                <w:webHidden/>
              </w:rPr>
            </w:r>
            <w:r w:rsidR="007540B9">
              <w:rPr>
                <w:noProof/>
                <w:webHidden/>
              </w:rPr>
              <w:fldChar w:fldCharType="separate"/>
            </w:r>
            <w:r w:rsidR="007540B9">
              <w:rPr>
                <w:noProof/>
                <w:webHidden/>
              </w:rPr>
              <w:t>65</w:t>
            </w:r>
            <w:r w:rsidR="007540B9">
              <w:rPr>
                <w:noProof/>
                <w:webHidden/>
              </w:rPr>
              <w:fldChar w:fldCharType="end"/>
            </w:r>
          </w:hyperlink>
        </w:p>
        <w:p w14:paraId="7B065654" w14:textId="49BF0FC0" w:rsidR="007540B9" w:rsidRDefault="00000000">
          <w:pPr>
            <w:pStyle w:val="TOC2"/>
            <w:rPr>
              <w:rFonts w:asciiTheme="minorHAnsi" w:hAnsiTheme="minorHAnsi"/>
              <w:noProof/>
              <w:kern w:val="0"/>
              <w:sz w:val="24"/>
              <w:szCs w:val="24"/>
              <w14:ligatures w14:val="none"/>
            </w:rPr>
          </w:pPr>
          <w:hyperlink w:anchor="_Toc135438703" w:history="1">
            <w:r w:rsidR="007540B9" w:rsidRPr="00A533FC">
              <w:rPr>
                <w:rStyle w:val="Hyperlink"/>
                <w:rFonts w:cs="Arial"/>
                <w:noProof/>
              </w:rPr>
              <w:t>12.6</w:t>
            </w:r>
            <w:r w:rsidR="007540B9">
              <w:rPr>
                <w:rFonts w:asciiTheme="minorHAnsi" w:hAnsiTheme="minorHAnsi"/>
                <w:noProof/>
                <w:kern w:val="0"/>
                <w:sz w:val="24"/>
                <w:szCs w:val="24"/>
                <w14:ligatures w14:val="none"/>
              </w:rPr>
              <w:tab/>
            </w:r>
            <w:r w:rsidR="007540B9" w:rsidRPr="00A533FC">
              <w:rPr>
                <w:rStyle w:val="Hyperlink"/>
                <w:rFonts w:cs="Arial"/>
                <w:noProof/>
              </w:rPr>
              <w:t>Installation and User Guide</w:t>
            </w:r>
            <w:r w:rsidR="007540B9">
              <w:rPr>
                <w:noProof/>
                <w:webHidden/>
              </w:rPr>
              <w:tab/>
            </w:r>
            <w:r w:rsidR="007540B9">
              <w:rPr>
                <w:noProof/>
                <w:webHidden/>
              </w:rPr>
              <w:fldChar w:fldCharType="begin"/>
            </w:r>
            <w:r w:rsidR="007540B9">
              <w:rPr>
                <w:noProof/>
                <w:webHidden/>
              </w:rPr>
              <w:instrText xml:space="preserve"> PAGEREF _Toc135438703 \h </w:instrText>
            </w:r>
            <w:r w:rsidR="007540B9">
              <w:rPr>
                <w:noProof/>
                <w:webHidden/>
              </w:rPr>
            </w:r>
            <w:r w:rsidR="007540B9">
              <w:rPr>
                <w:noProof/>
                <w:webHidden/>
              </w:rPr>
              <w:fldChar w:fldCharType="separate"/>
            </w:r>
            <w:r w:rsidR="007540B9">
              <w:rPr>
                <w:noProof/>
                <w:webHidden/>
              </w:rPr>
              <w:t>67</w:t>
            </w:r>
            <w:r w:rsidR="007540B9">
              <w:rPr>
                <w:noProof/>
                <w:webHidden/>
              </w:rPr>
              <w:fldChar w:fldCharType="end"/>
            </w:r>
          </w:hyperlink>
        </w:p>
        <w:p w14:paraId="3D2ACD27" w14:textId="4EE66F88" w:rsidR="007540B9" w:rsidRDefault="00000000">
          <w:pPr>
            <w:pStyle w:val="TOC2"/>
            <w:rPr>
              <w:rFonts w:asciiTheme="minorHAnsi" w:hAnsiTheme="minorHAnsi"/>
              <w:noProof/>
              <w:kern w:val="0"/>
              <w:sz w:val="24"/>
              <w:szCs w:val="24"/>
              <w14:ligatures w14:val="none"/>
            </w:rPr>
          </w:pPr>
          <w:hyperlink w:anchor="_Toc135438704" w:history="1">
            <w:r w:rsidR="007540B9" w:rsidRPr="00A533FC">
              <w:rPr>
                <w:rStyle w:val="Hyperlink"/>
                <w:rFonts w:cs="Arial"/>
                <w:noProof/>
              </w:rPr>
              <w:t>12.7</w:t>
            </w:r>
            <w:r w:rsidR="007540B9">
              <w:rPr>
                <w:rFonts w:asciiTheme="minorHAnsi" w:hAnsiTheme="minorHAnsi"/>
                <w:noProof/>
                <w:kern w:val="0"/>
                <w:sz w:val="24"/>
                <w:szCs w:val="24"/>
                <w14:ligatures w14:val="none"/>
              </w:rPr>
              <w:tab/>
            </w:r>
            <w:r w:rsidR="007540B9" w:rsidRPr="00A533FC">
              <w:rPr>
                <w:rStyle w:val="Hyperlink"/>
                <w:rFonts w:cs="Arial"/>
                <w:noProof/>
              </w:rPr>
              <w:t>Individual project report</w:t>
            </w:r>
            <w:r w:rsidR="007540B9">
              <w:rPr>
                <w:noProof/>
                <w:webHidden/>
              </w:rPr>
              <w:tab/>
            </w:r>
            <w:r w:rsidR="007540B9">
              <w:rPr>
                <w:noProof/>
                <w:webHidden/>
              </w:rPr>
              <w:fldChar w:fldCharType="begin"/>
            </w:r>
            <w:r w:rsidR="007540B9">
              <w:rPr>
                <w:noProof/>
                <w:webHidden/>
              </w:rPr>
              <w:instrText xml:space="preserve"> PAGEREF _Toc135438704 \h </w:instrText>
            </w:r>
            <w:r w:rsidR="007540B9">
              <w:rPr>
                <w:noProof/>
                <w:webHidden/>
              </w:rPr>
            </w:r>
            <w:r w:rsidR="007540B9">
              <w:rPr>
                <w:noProof/>
                <w:webHidden/>
              </w:rPr>
              <w:fldChar w:fldCharType="separate"/>
            </w:r>
            <w:r w:rsidR="007540B9">
              <w:rPr>
                <w:noProof/>
                <w:webHidden/>
              </w:rPr>
              <w:t>67</w:t>
            </w:r>
            <w:r w:rsidR="007540B9">
              <w:rPr>
                <w:noProof/>
                <w:webHidden/>
              </w:rPr>
              <w:fldChar w:fldCharType="end"/>
            </w:r>
          </w:hyperlink>
        </w:p>
        <w:p w14:paraId="2C9BB668" w14:textId="2E0D15BB" w:rsidR="00516629" w:rsidRDefault="00516629">
          <w:r>
            <w:rPr>
              <w:b/>
              <w:bCs/>
              <w:noProof/>
            </w:rPr>
            <w:fldChar w:fldCharType="end"/>
          </w:r>
        </w:p>
      </w:sdtContent>
    </w:sdt>
    <w:p w14:paraId="48C1F5E9" w14:textId="3A75AF59" w:rsidR="001D6057" w:rsidRDefault="001D6057" w:rsidP="001F392F">
      <w:pPr>
        <w:jc w:val="both"/>
      </w:pPr>
    </w:p>
    <w:p w14:paraId="19C93A99" w14:textId="017A41C3" w:rsidR="00A071C2" w:rsidRDefault="00A071C2" w:rsidP="00A071C2">
      <w:pPr>
        <w:rPr>
          <w:b/>
          <w:bCs/>
          <w:i/>
          <w:iCs/>
        </w:rPr>
      </w:pPr>
      <w:r w:rsidRPr="00A071C2">
        <w:t xml:space="preserve">GitHub Link: </w:t>
      </w:r>
      <w:hyperlink r:id="rId12" w:history="1">
        <w:r w:rsidR="008E003B" w:rsidRPr="000B1F31">
          <w:rPr>
            <w:rStyle w:val="Hyperlink"/>
            <w:b/>
            <w:bCs/>
            <w:i/>
            <w:iCs/>
          </w:rPr>
          <w:t>https://github.com/sujatha-sureshkmr/IRS-PM-2023-01-28-IS03PT-IG4U</w:t>
        </w:r>
      </w:hyperlink>
    </w:p>
    <w:p w14:paraId="1495E213" w14:textId="671B406D" w:rsidR="008E003B" w:rsidRDefault="008E003B" w:rsidP="00A071C2">
      <w:pPr>
        <w:rPr>
          <w:b/>
          <w:bCs/>
          <w:i/>
          <w:iCs/>
        </w:rPr>
      </w:pPr>
      <w:r w:rsidRPr="008E003B">
        <w:rPr>
          <w:i/>
          <w:iCs/>
        </w:rPr>
        <w:t>Source Code Link:</w:t>
      </w:r>
      <w:r>
        <w:rPr>
          <w:b/>
          <w:bCs/>
          <w:i/>
          <w:iCs/>
        </w:rPr>
        <w:t xml:space="preserve"> </w:t>
      </w:r>
      <w:hyperlink r:id="rId13" w:history="1">
        <w:r w:rsidRPr="000B1F31">
          <w:rPr>
            <w:rStyle w:val="Hyperlink"/>
            <w:b/>
            <w:bCs/>
            <w:i/>
            <w:iCs/>
          </w:rPr>
          <w:t>https://nusu-my.sharepoint.com/:f:/g/personal/e1112242_u_nus_edu/Et0EjC8BnsVLnW-2asmU43ABNiLQSkhdHt5KKUYm9PgqYQ</w:t>
        </w:r>
      </w:hyperlink>
    </w:p>
    <w:p w14:paraId="0C8C27AA" w14:textId="77777777" w:rsidR="00560ED3" w:rsidRDefault="00560ED3" w:rsidP="00560ED3">
      <w:pPr>
        <w:autoSpaceDE w:val="0"/>
        <w:autoSpaceDN w:val="0"/>
        <w:adjustRightInd w:val="0"/>
        <w:spacing w:after="213" w:line="440" w:lineRule="atLeast"/>
        <w:rPr>
          <w:rFonts w:cs="Arial"/>
          <w:color w:val="000000"/>
          <w:kern w:val="0"/>
          <w:sz w:val="29"/>
          <w:szCs w:val="29"/>
          <w:lang w:val="en-GB"/>
        </w:rPr>
      </w:pPr>
      <w:r>
        <w:rPr>
          <w:rFonts w:cs="Arial"/>
          <w:color w:val="000000"/>
          <w:kern w:val="0"/>
          <w:sz w:val="29"/>
          <w:szCs w:val="29"/>
          <w:lang w:val="en-GB"/>
        </w:rPr>
        <w:t>Promotion Video: https://youtu.be/45o6p-snwMc</w:t>
      </w:r>
    </w:p>
    <w:p w14:paraId="7C6C6432" w14:textId="77DA651E" w:rsidR="008E003B" w:rsidRDefault="00560ED3" w:rsidP="00560ED3">
      <w:pPr>
        <w:rPr>
          <w:b/>
          <w:bCs/>
          <w:i/>
          <w:iCs/>
        </w:rPr>
      </w:pPr>
      <w:r>
        <w:rPr>
          <w:rFonts w:cs="Arial"/>
          <w:color w:val="000000"/>
          <w:kern w:val="0"/>
          <w:sz w:val="29"/>
          <w:szCs w:val="29"/>
          <w:lang w:val="en-GB"/>
        </w:rPr>
        <w:t>System Video: https://youtu.be/gVqio2x1xQg</w:t>
      </w:r>
    </w:p>
    <w:p w14:paraId="654B38F2" w14:textId="77777777" w:rsidR="008E003B" w:rsidRPr="00A071C2" w:rsidRDefault="008E003B" w:rsidP="00A071C2"/>
    <w:p w14:paraId="2DCC2A9E" w14:textId="77777777" w:rsidR="00A071C2" w:rsidRDefault="00A071C2" w:rsidP="001F392F">
      <w:pPr>
        <w:jc w:val="both"/>
      </w:pPr>
    </w:p>
    <w:p w14:paraId="6694DEC8" w14:textId="77777777" w:rsidR="00A071C2" w:rsidRDefault="00A071C2" w:rsidP="001F392F">
      <w:pPr>
        <w:jc w:val="both"/>
      </w:pPr>
    </w:p>
    <w:p w14:paraId="6E87B96C" w14:textId="77777777" w:rsidR="00A071C2" w:rsidRDefault="00A071C2" w:rsidP="001F392F">
      <w:pPr>
        <w:jc w:val="both"/>
      </w:pPr>
    </w:p>
    <w:p w14:paraId="47FD264E" w14:textId="77777777" w:rsidR="00A071C2" w:rsidRDefault="00A071C2" w:rsidP="001F392F">
      <w:pPr>
        <w:jc w:val="both"/>
      </w:pPr>
    </w:p>
    <w:p w14:paraId="35482C01" w14:textId="77777777" w:rsidR="00292EE2" w:rsidRDefault="00A071C2" w:rsidP="001F392F">
      <w:pPr>
        <w:jc w:val="both"/>
        <w:rPr>
          <w:rStyle w:val="Hyperlink"/>
          <w:rFonts w:cstheme="majorBidi"/>
          <w:color w:val="002060"/>
          <w:u w:val="none"/>
        </w:rPr>
      </w:pPr>
      <w:r>
        <w:rPr>
          <w:rStyle w:val="Hyperlink"/>
          <w:rFonts w:cstheme="majorBidi"/>
          <w:color w:val="002060"/>
          <w:u w:val="none"/>
        </w:rPr>
        <w:t xml:space="preserve"> </w:t>
      </w:r>
    </w:p>
    <w:p w14:paraId="59FA9897" w14:textId="3AA50081" w:rsidR="00A071C2" w:rsidRDefault="00A071C2" w:rsidP="001F392F">
      <w:pPr>
        <w:jc w:val="both"/>
        <w:rPr>
          <w:rStyle w:val="Hyperlink"/>
          <w:rFonts w:cstheme="majorBidi"/>
          <w:color w:val="002060"/>
          <w:u w:val="none"/>
        </w:rPr>
        <w:sectPr w:rsidR="00A071C2" w:rsidSect="008F4CA8">
          <w:headerReference w:type="default" r:id="rId14"/>
          <w:footerReference w:type="default" r:id="rId15"/>
          <w:pgSz w:w="11906" w:h="16838" w:code="9"/>
          <w:pgMar w:top="1440" w:right="1440" w:bottom="1440" w:left="1440" w:header="708" w:footer="708" w:gutter="0"/>
          <w:cols w:space="708"/>
          <w:docGrid w:linePitch="360"/>
        </w:sectPr>
      </w:pPr>
    </w:p>
    <w:p w14:paraId="597E1414" w14:textId="34B1DEDF" w:rsidR="00B233B4" w:rsidRPr="00644CA5" w:rsidRDefault="00C37ACD" w:rsidP="001F392F">
      <w:pPr>
        <w:pStyle w:val="Heading1"/>
        <w:jc w:val="both"/>
      </w:pPr>
      <w:bookmarkStart w:id="0" w:name="_Toc132053711"/>
      <w:bookmarkStart w:id="1" w:name="_Toc132053846"/>
      <w:bookmarkStart w:id="2" w:name="_Toc132053882"/>
      <w:bookmarkStart w:id="3" w:name="_Toc132053918"/>
      <w:bookmarkStart w:id="4" w:name="_Toc132053954"/>
      <w:bookmarkStart w:id="5" w:name="_Toc132053990"/>
      <w:bookmarkStart w:id="6" w:name="_Toc132054032"/>
      <w:bookmarkStart w:id="7" w:name="_Toc132054068"/>
      <w:bookmarkStart w:id="8" w:name="_Toc132054286"/>
      <w:bookmarkStart w:id="9" w:name="_Toc132054443"/>
      <w:bookmarkStart w:id="10" w:name="_Toc132054522"/>
      <w:bookmarkStart w:id="11" w:name="_Toc132054713"/>
      <w:bookmarkStart w:id="12" w:name="_Toc132054749"/>
      <w:bookmarkStart w:id="13" w:name="_Toc132056778"/>
      <w:bookmarkStart w:id="14" w:name="_Toc132141754"/>
      <w:bookmarkStart w:id="15" w:name="_Toc132142408"/>
      <w:bookmarkStart w:id="16" w:name="_Toc132142460"/>
      <w:bookmarkStart w:id="17" w:name="_Toc131568127"/>
      <w:bookmarkStart w:id="18" w:name="_Toc131854050"/>
      <w:bookmarkStart w:id="19" w:name="_Toc132053714"/>
      <w:bookmarkStart w:id="20" w:name="_Toc132053849"/>
      <w:bookmarkStart w:id="21" w:name="_Toc132053885"/>
      <w:bookmarkStart w:id="22" w:name="_Toc132053921"/>
      <w:bookmarkStart w:id="23" w:name="_Toc132053957"/>
      <w:bookmarkStart w:id="24" w:name="_Toc132053993"/>
      <w:bookmarkStart w:id="25" w:name="_Toc132054035"/>
      <w:bookmarkStart w:id="26" w:name="_Toc132054071"/>
      <w:bookmarkStart w:id="27" w:name="_Toc132054289"/>
      <w:bookmarkStart w:id="28" w:name="_Toc132054446"/>
      <w:bookmarkStart w:id="29" w:name="_Toc132054525"/>
      <w:bookmarkStart w:id="30" w:name="_Toc132054716"/>
      <w:bookmarkStart w:id="31" w:name="_Toc132054752"/>
      <w:bookmarkStart w:id="32" w:name="_Toc132056781"/>
      <w:bookmarkStart w:id="33" w:name="_Toc132141757"/>
      <w:bookmarkStart w:id="34" w:name="_Toc132142411"/>
      <w:bookmarkStart w:id="35" w:name="_Toc132142463"/>
      <w:bookmarkStart w:id="36" w:name="_Toc133134606"/>
      <w:bookmarkStart w:id="37" w:name="_Toc13543866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lastRenderedPageBreak/>
        <w:t>Executive Summary</w:t>
      </w:r>
      <w:bookmarkEnd w:id="36"/>
      <w:bookmarkEnd w:id="37"/>
    </w:p>
    <w:p w14:paraId="26F6E955" w14:textId="660D03B1" w:rsidR="009963F1" w:rsidRDefault="009963F1" w:rsidP="00623B6E">
      <w:pPr>
        <w:jc w:val="both"/>
      </w:pPr>
      <w:r>
        <w:t xml:space="preserve">This group project is one of the key deliverables for the </w:t>
      </w:r>
      <w:r w:rsidRPr="001F392F">
        <w:t>Graduate Certificate in Intelligent Reasoning Systems</w:t>
      </w:r>
      <w:r w:rsidR="00281894">
        <w:t xml:space="preserve">; and </w:t>
      </w:r>
      <w:r>
        <w:t xml:space="preserve">this report documents the extensive and meaning work the group has </w:t>
      </w:r>
      <w:r w:rsidR="00AE7FE0">
        <w:t>performed</w:t>
      </w:r>
      <w:r>
        <w:t xml:space="preserve"> </w:t>
      </w:r>
      <w:r w:rsidR="00A87FD4">
        <w:t>in developing a</w:t>
      </w:r>
      <w:r w:rsidR="00691423">
        <w:t xml:space="preserve">n </w:t>
      </w:r>
      <w:r w:rsidR="00516629">
        <w:t>intelligent</w:t>
      </w:r>
      <w:r w:rsidR="00A87FD4">
        <w:t xml:space="preserve"> </w:t>
      </w:r>
      <w:r w:rsidR="00A105FD">
        <w:t>system</w:t>
      </w:r>
      <w:r w:rsidR="00A87FD4">
        <w:t xml:space="preserve"> </w:t>
      </w:r>
      <w:r w:rsidR="00A87FD4" w:rsidRPr="009F6B36">
        <w:rPr>
          <w:b/>
          <w:bCs/>
        </w:rPr>
        <w:t>to</w:t>
      </w:r>
      <w:r w:rsidRPr="009F6B36">
        <w:rPr>
          <w:b/>
          <w:bCs/>
        </w:rPr>
        <w:t xml:space="preserve"> assist individuals and business</w:t>
      </w:r>
      <w:r w:rsidR="005B589D" w:rsidRPr="009F6B36">
        <w:rPr>
          <w:b/>
          <w:bCs/>
        </w:rPr>
        <w:t>es</w:t>
      </w:r>
      <w:r w:rsidRPr="009F6B36">
        <w:rPr>
          <w:b/>
          <w:bCs/>
        </w:rPr>
        <w:t xml:space="preserve"> to </w:t>
      </w:r>
      <w:r w:rsidR="002B7D51">
        <w:rPr>
          <w:b/>
          <w:bCs/>
        </w:rPr>
        <w:t>make better use</w:t>
      </w:r>
      <w:r w:rsidRPr="009F6B36">
        <w:rPr>
          <w:b/>
          <w:bCs/>
        </w:rPr>
        <w:t xml:space="preserve"> of social media platform </w:t>
      </w:r>
      <w:r w:rsidR="00A87FD4" w:rsidRPr="009F6B36">
        <w:rPr>
          <w:b/>
          <w:bCs/>
        </w:rPr>
        <w:t>–</w:t>
      </w:r>
      <w:r w:rsidRPr="009F6B36">
        <w:rPr>
          <w:b/>
          <w:bCs/>
        </w:rPr>
        <w:t xml:space="preserve"> </w:t>
      </w:r>
      <w:r w:rsidRPr="009F6B36">
        <w:rPr>
          <w:b/>
          <w:bCs/>
          <w:i/>
          <w:iCs/>
        </w:rPr>
        <w:t>Instagram</w:t>
      </w:r>
      <w:r w:rsidR="00A87FD4">
        <w:t>. Specifically,</w:t>
      </w:r>
      <w:r w:rsidR="00A105FD">
        <w:t xml:space="preserve"> our developed system</w:t>
      </w:r>
      <w:r w:rsidR="008F5B91">
        <w:t xml:space="preserve"> </w:t>
      </w:r>
      <w:r w:rsidR="00623B6E">
        <w:t>will</w:t>
      </w:r>
      <w:r w:rsidR="00866BA8">
        <w:t xml:space="preserve"> allow users to better understand their own Instagram profile via detailed analysis and </w:t>
      </w:r>
      <w:r w:rsidR="00570827">
        <w:t>provided key recommendation</w:t>
      </w:r>
      <w:r w:rsidR="0083311F">
        <w:t>s</w:t>
      </w:r>
      <w:r w:rsidR="00570827">
        <w:t xml:space="preserve"> </w:t>
      </w:r>
      <w:r w:rsidR="00623B6E">
        <w:t>for improved outreach and marketing.</w:t>
      </w:r>
    </w:p>
    <w:p w14:paraId="409F4A6F" w14:textId="1FE0F86D" w:rsidR="00623B6E" w:rsidRDefault="00402D1C" w:rsidP="63516E91">
      <w:pPr>
        <w:jc w:val="both"/>
        <w:rPr>
          <w:rFonts w:cs="Arial"/>
        </w:rPr>
      </w:pPr>
      <w:r>
        <w:t xml:space="preserve">With the increase usage of social media in recent years, </w:t>
      </w:r>
      <w:r w:rsidR="00E56C28">
        <w:t xml:space="preserve">there </w:t>
      </w:r>
      <w:r w:rsidR="00541B50">
        <w:t>has also been</w:t>
      </w:r>
      <w:r w:rsidR="00A4788D">
        <w:t xml:space="preserve"> an increase in the </w:t>
      </w:r>
      <w:r w:rsidR="001C070F">
        <w:t xml:space="preserve">adoption of social media marketing. </w:t>
      </w:r>
      <w:r w:rsidR="005C0289">
        <w:t>Instagram is one of the most popular</w:t>
      </w:r>
      <w:r w:rsidR="003E0F6F">
        <w:t xml:space="preserve"> social media </w:t>
      </w:r>
      <w:r w:rsidR="00566875">
        <w:t>platforms</w:t>
      </w:r>
      <w:r w:rsidR="003E0F6F">
        <w:t xml:space="preserve"> among </w:t>
      </w:r>
      <w:r w:rsidR="0B450AA4" w:rsidRPr="00177F1B">
        <w:t>Instagram influencers, brand ambassadors and other marketing professionals</w:t>
      </w:r>
      <w:r w:rsidR="003E0F6F">
        <w:t>.</w:t>
      </w:r>
      <w:r w:rsidR="005C0289">
        <w:t xml:space="preserve"> </w:t>
      </w:r>
      <w:r w:rsidR="00E22DC1">
        <w:t xml:space="preserve">Individuals who aspire to be influencers are </w:t>
      </w:r>
      <w:r w:rsidR="003E0F6F">
        <w:t xml:space="preserve">posting </w:t>
      </w:r>
      <w:r w:rsidR="00566875">
        <w:t xml:space="preserve">creative contents on the platform to </w:t>
      </w:r>
      <w:r w:rsidR="00F61124">
        <w:t>garner</w:t>
      </w:r>
      <w:r w:rsidR="00566875">
        <w:t xml:space="preserve"> more popularity, while many businesses are </w:t>
      </w:r>
      <w:r w:rsidR="00F61124">
        <w:t xml:space="preserve">posting marketing contents </w:t>
      </w:r>
      <w:r w:rsidR="75B56086" w:rsidRPr="00C522DD">
        <w:t xml:space="preserve">or promoting various products/places. This itself generates income to influencers and brand specialist. Various organisations lookout for Instagram influencers based on their followers and impressions to promote their product thus achieving maximum </w:t>
      </w:r>
      <w:r w:rsidR="004313DA">
        <w:t>out</w:t>
      </w:r>
      <w:r w:rsidR="75B56086" w:rsidRPr="00C522DD">
        <w:t>reach of the products.</w:t>
      </w:r>
    </w:p>
    <w:p w14:paraId="5DE46367" w14:textId="3F483B79" w:rsidR="00623B6E" w:rsidRDefault="521EA8C9" w:rsidP="63516E91">
      <w:pPr>
        <w:jc w:val="both"/>
        <w:rPr>
          <w:rFonts w:cs="Arial"/>
        </w:rPr>
      </w:pPr>
      <w:r>
        <w:t>B</w:t>
      </w:r>
      <w:r w:rsidR="75B56086">
        <w:t>ased</w:t>
      </w:r>
      <w:r w:rsidR="00FF7BBB">
        <w:t xml:space="preserve"> </w:t>
      </w:r>
      <w:r>
        <w:t xml:space="preserve">on </w:t>
      </w:r>
      <w:r w:rsidR="00FF7BBB">
        <w:t xml:space="preserve">our </w:t>
      </w:r>
      <w:r w:rsidR="00BC67A8">
        <w:t xml:space="preserve">interview </w:t>
      </w:r>
      <w:r w:rsidR="000A3256">
        <w:t>with</w:t>
      </w:r>
      <w:r w:rsidR="004C6AB3">
        <w:t xml:space="preserve"> a marketing executive and surv</w:t>
      </w:r>
      <w:r w:rsidR="008F65FF">
        <w:t>eys</w:t>
      </w:r>
      <w:r w:rsidR="004C6AB3">
        <w:t xml:space="preserve"> </w:t>
      </w:r>
      <w:r w:rsidR="008F65FF">
        <w:t>with</w:t>
      </w:r>
      <w:r w:rsidR="004C6AB3">
        <w:t xml:space="preserve"> individuals and business owners, </w:t>
      </w:r>
      <w:r w:rsidR="00DE5F92">
        <w:t xml:space="preserve">we have identified that there is a </w:t>
      </w:r>
      <w:r w:rsidR="00DE5F92" w:rsidRPr="009F6B36">
        <w:rPr>
          <w:b/>
          <w:bCs/>
        </w:rPr>
        <w:t xml:space="preserve">lack of </w:t>
      </w:r>
      <w:r w:rsidR="00C05F73" w:rsidRPr="63516E91">
        <w:rPr>
          <w:b/>
          <w:bCs/>
        </w:rPr>
        <w:t xml:space="preserve">easily available </w:t>
      </w:r>
      <w:r w:rsidR="00DE5F92" w:rsidRPr="009F6B36">
        <w:rPr>
          <w:b/>
          <w:bCs/>
        </w:rPr>
        <w:t xml:space="preserve">tool </w:t>
      </w:r>
      <w:r w:rsidR="0077788B" w:rsidRPr="009F6B36">
        <w:rPr>
          <w:b/>
          <w:bCs/>
        </w:rPr>
        <w:t xml:space="preserve">to assist </w:t>
      </w:r>
      <w:r w:rsidR="1B0D5A2A" w:rsidRPr="00C522DD">
        <w:rPr>
          <w:b/>
          <w:bCs/>
        </w:rPr>
        <w:t>influencers</w:t>
      </w:r>
      <w:r w:rsidR="00F26FBE" w:rsidRPr="00C522DD">
        <w:t>,</w:t>
      </w:r>
      <w:r w:rsidR="00F26FBE" w:rsidRPr="009F6B36">
        <w:rPr>
          <w:b/>
          <w:bCs/>
        </w:rPr>
        <w:t xml:space="preserve"> as well as Small and Medium-sized Enterprises (SMEs)</w:t>
      </w:r>
      <w:r w:rsidR="00CB08CB" w:rsidRPr="63516E91">
        <w:rPr>
          <w:b/>
          <w:bCs/>
        </w:rPr>
        <w:t xml:space="preserve"> </w:t>
      </w:r>
      <w:r w:rsidR="00CB08CB">
        <w:t>to improve their presence and outreach on</w:t>
      </w:r>
      <w:r w:rsidR="00761FB9">
        <w:t xml:space="preserve"> social media platform like Instagram. This stem from the fact that </w:t>
      </w:r>
      <w:r w:rsidR="0047155F" w:rsidRPr="63516E91">
        <w:rPr>
          <w:rFonts w:cs="Arial"/>
        </w:rPr>
        <w:t xml:space="preserve">multinational corporations (MNC) </w:t>
      </w:r>
      <w:r w:rsidR="0092065E" w:rsidRPr="63516E91">
        <w:rPr>
          <w:rFonts w:cs="Arial"/>
        </w:rPr>
        <w:t>and large local enterprises (LLEs) often have internal marketing team or external media agency responsible for the management of the corporate Instagram account</w:t>
      </w:r>
      <w:r w:rsidR="00BB4093" w:rsidRPr="63516E91">
        <w:rPr>
          <w:rFonts w:cs="Arial"/>
        </w:rPr>
        <w:t xml:space="preserve">; while SMEs do not have the financial capability and expertise to do so. </w:t>
      </w:r>
      <w:r w:rsidR="0092444E" w:rsidRPr="63516E91">
        <w:rPr>
          <w:rFonts w:cs="Arial"/>
        </w:rPr>
        <w:t xml:space="preserve">As such, through the </w:t>
      </w:r>
      <w:r w:rsidR="00E93F14" w:rsidRPr="63516E91">
        <w:rPr>
          <w:rFonts w:cs="Arial"/>
        </w:rPr>
        <w:t>development</w:t>
      </w:r>
      <w:r w:rsidR="0092444E" w:rsidRPr="63516E91">
        <w:rPr>
          <w:rFonts w:cs="Arial"/>
        </w:rPr>
        <w:t xml:space="preserve"> of </w:t>
      </w:r>
      <w:r w:rsidR="005C2330" w:rsidRPr="63516E91">
        <w:rPr>
          <w:rFonts w:cs="Arial"/>
        </w:rPr>
        <w:t xml:space="preserve">an </w:t>
      </w:r>
      <w:r w:rsidR="0092444E" w:rsidRPr="63516E91">
        <w:rPr>
          <w:rFonts w:cs="Arial"/>
        </w:rPr>
        <w:t xml:space="preserve">Instagram analysis and recommendation </w:t>
      </w:r>
      <w:r w:rsidR="001B0762" w:rsidRPr="63516E91">
        <w:rPr>
          <w:rFonts w:cs="Arial"/>
        </w:rPr>
        <w:t xml:space="preserve">software, </w:t>
      </w:r>
      <w:r w:rsidR="005C2330" w:rsidRPr="63516E91">
        <w:rPr>
          <w:rFonts w:cs="Arial"/>
        </w:rPr>
        <w:t>our</w:t>
      </w:r>
      <w:r w:rsidR="001B0762" w:rsidRPr="63516E91">
        <w:rPr>
          <w:rFonts w:cs="Arial"/>
        </w:rPr>
        <w:t xml:space="preserve"> group hope</w:t>
      </w:r>
      <w:r w:rsidR="005C2330" w:rsidRPr="63516E91">
        <w:rPr>
          <w:rFonts w:cs="Arial"/>
        </w:rPr>
        <w:t>s</w:t>
      </w:r>
      <w:r w:rsidR="001B0762" w:rsidRPr="63516E91">
        <w:rPr>
          <w:rFonts w:cs="Arial"/>
        </w:rPr>
        <w:t xml:space="preserve"> to </w:t>
      </w:r>
      <w:r w:rsidR="007A29E6" w:rsidRPr="63516E91">
        <w:rPr>
          <w:rFonts w:cs="Arial"/>
        </w:rPr>
        <w:t>provide</w:t>
      </w:r>
      <w:r w:rsidR="00C86820" w:rsidRPr="63516E91">
        <w:rPr>
          <w:rFonts w:cs="Arial"/>
        </w:rPr>
        <w:t xml:space="preserve"> </w:t>
      </w:r>
      <w:r w:rsidR="75899C2B" w:rsidRPr="00C522DD">
        <w:rPr>
          <w:rFonts w:cs="Arial"/>
        </w:rPr>
        <w:t xml:space="preserve">influencers </w:t>
      </w:r>
      <w:r w:rsidR="00C86820" w:rsidRPr="63516E91">
        <w:rPr>
          <w:rFonts w:cs="Arial"/>
        </w:rPr>
        <w:t xml:space="preserve">and SMEs </w:t>
      </w:r>
      <w:r w:rsidR="005C2330" w:rsidRPr="63516E91">
        <w:rPr>
          <w:rFonts w:cs="Arial"/>
        </w:rPr>
        <w:t xml:space="preserve">with a </w:t>
      </w:r>
      <w:r w:rsidR="00E0174D" w:rsidRPr="63516E91">
        <w:rPr>
          <w:rFonts w:cs="Arial"/>
        </w:rPr>
        <w:t>user-friendly</w:t>
      </w:r>
      <w:r w:rsidR="005C2330" w:rsidRPr="63516E91">
        <w:rPr>
          <w:rFonts w:cs="Arial"/>
        </w:rPr>
        <w:t xml:space="preserve"> application</w:t>
      </w:r>
      <w:r w:rsidR="00C86820" w:rsidRPr="63516E91">
        <w:rPr>
          <w:rFonts w:cs="Arial"/>
        </w:rPr>
        <w:t xml:space="preserve"> to impro</w:t>
      </w:r>
      <w:r w:rsidR="00BA6935" w:rsidRPr="63516E91">
        <w:rPr>
          <w:rFonts w:cs="Arial"/>
        </w:rPr>
        <w:t>ve the</w:t>
      </w:r>
      <w:r w:rsidR="003244BA" w:rsidRPr="63516E91">
        <w:rPr>
          <w:rFonts w:cs="Arial"/>
        </w:rPr>
        <w:t xml:space="preserve">ir presence and marketing on Instagram. Overall, </w:t>
      </w:r>
      <w:r w:rsidR="007D7996" w:rsidRPr="63516E91">
        <w:rPr>
          <w:rFonts w:cs="Arial"/>
        </w:rPr>
        <w:t>we hope that ou</w:t>
      </w:r>
      <w:r w:rsidR="00504BCC" w:rsidRPr="63516E91">
        <w:rPr>
          <w:rFonts w:cs="Arial"/>
        </w:rPr>
        <w:t>r</w:t>
      </w:r>
      <w:r w:rsidR="007D7996" w:rsidRPr="63516E91">
        <w:rPr>
          <w:rFonts w:cs="Arial"/>
        </w:rPr>
        <w:t xml:space="preserve"> software will improve their businesses</w:t>
      </w:r>
      <w:r w:rsidR="00CD10AB" w:rsidRPr="63516E91">
        <w:rPr>
          <w:rFonts w:cs="Arial"/>
        </w:rPr>
        <w:t xml:space="preserve"> and profits.</w:t>
      </w:r>
    </w:p>
    <w:p w14:paraId="323CD3F1" w14:textId="2EA24467" w:rsidR="00DF3D68" w:rsidRPr="00C522DD" w:rsidRDefault="00DF3D68" w:rsidP="63516E91">
      <w:pPr>
        <w:jc w:val="both"/>
        <w:rPr>
          <w:rFonts w:cs="Arial"/>
        </w:rPr>
      </w:pPr>
      <w:r w:rsidRPr="63516E91">
        <w:rPr>
          <w:rFonts w:cs="Arial"/>
        </w:rPr>
        <w:t xml:space="preserve">Our proposed </w:t>
      </w:r>
      <w:r w:rsidR="00552D0D" w:rsidRPr="63516E91">
        <w:rPr>
          <w:rFonts w:cs="Arial"/>
        </w:rPr>
        <w:t xml:space="preserve">software, titled </w:t>
      </w:r>
      <w:r w:rsidR="00552D0D" w:rsidRPr="009F6B36">
        <w:rPr>
          <w:rFonts w:cs="Arial"/>
          <w:b/>
          <w:bCs/>
        </w:rPr>
        <w:t>IG4U</w:t>
      </w:r>
      <w:r w:rsidR="00552D0D" w:rsidRPr="63516E91">
        <w:rPr>
          <w:rFonts w:cs="Arial"/>
        </w:rPr>
        <w:t xml:space="preserve">, </w:t>
      </w:r>
      <w:r w:rsidR="00567B7C" w:rsidRPr="63516E91">
        <w:rPr>
          <w:rFonts w:cs="Arial"/>
        </w:rPr>
        <w:t xml:space="preserve">is built on a </w:t>
      </w:r>
      <w:r w:rsidR="00AA4A02" w:rsidRPr="63516E91">
        <w:rPr>
          <w:rFonts w:cs="Arial"/>
        </w:rPr>
        <w:t>database which consists of 200k of Instagram posts</w:t>
      </w:r>
      <w:r w:rsidR="00FF2B87" w:rsidRPr="63516E91">
        <w:rPr>
          <w:rFonts w:cs="Arial"/>
        </w:rPr>
        <w:t xml:space="preserve">. Using a combination of </w:t>
      </w:r>
      <w:r w:rsidR="00DF50C8" w:rsidRPr="009F6B36">
        <w:rPr>
          <w:rFonts w:cs="Arial"/>
          <w:b/>
          <w:bCs/>
        </w:rPr>
        <w:t>Natural Language Processing</w:t>
      </w:r>
      <w:r w:rsidR="00DF50C8" w:rsidRPr="63516E91">
        <w:rPr>
          <w:rFonts w:cs="Arial"/>
        </w:rPr>
        <w:t xml:space="preserve">, </w:t>
      </w:r>
      <w:r w:rsidR="00397704" w:rsidRPr="009F6B36">
        <w:rPr>
          <w:rFonts w:cs="Arial"/>
          <w:b/>
          <w:bCs/>
        </w:rPr>
        <w:t xml:space="preserve">rule-based </w:t>
      </w:r>
      <w:r w:rsidR="005776FF" w:rsidRPr="63516E91">
        <w:rPr>
          <w:rFonts w:cs="Arial"/>
        </w:rPr>
        <w:t xml:space="preserve">and </w:t>
      </w:r>
      <w:r w:rsidR="005776FF" w:rsidRPr="009F6B36">
        <w:rPr>
          <w:rFonts w:cs="Arial"/>
          <w:b/>
          <w:bCs/>
        </w:rPr>
        <w:t>regression modelling</w:t>
      </w:r>
      <w:r w:rsidR="00E82161" w:rsidRPr="63516E91">
        <w:rPr>
          <w:rFonts w:cs="Arial"/>
        </w:rPr>
        <w:t xml:space="preserve">, </w:t>
      </w:r>
      <w:r w:rsidR="00F435E5" w:rsidRPr="63516E91">
        <w:rPr>
          <w:rFonts w:cs="Arial"/>
        </w:rPr>
        <w:t xml:space="preserve">our software consists of a </w:t>
      </w:r>
      <w:r w:rsidR="00A61EDF" w:rsidRPr="63516E91">
        <w:rPr>
          <w:rFonts w:cs="Arial"/>
        </w:rPr>
        <w:t>four stages process</w:t>
      </w:r>
      <w:r w:rsidR="00A764DC" w:rsidRPr="63516E91">
        <w:rPr>
          <w:rFonts w:cs="Arial"/>
        </w:rPr>
        <w:t xml:space="preserve"> </w:t>
      </w:r>
      <w:r w:rsidR="00217EF8" w:rsidRPr="63516E91">
        <w:rPr>
          <w:rFonts w:cs="Arial"/>
        </w:rPr>
        <w:t xml:space="preserve">involving </w:t>
      </w:r>
      <w:r w:rsidR="00217EF8" w:rsidRPr="009F6B36">
        <w:rPr>
          <w:rFonts w:cs="Arial"/>
          <w:b/>
          <w:bCs/>
        </w:rPr>
        <w:t>data pre-processing</w:t>
      </w:r>
      <w:r w:rsidR="00217EF8" w:rsidRPr="63516E91">
        <w:rPr>
          <w:rFonts w:cs="Arial"/>
        </w:rPr>
        <w:t xml:space="preserve">, </w:t>
      </w:r>
      <w:r w:rsidR="00217EF8" w:rsidRPr="009F6B36">
        <w:rPr>
          <w:rFonts w:cs="Arial"/>
          <w:b/>
          <w:bCs/>
        </w:rPr>
        <w:t>topic modelling</w:t>
      </w:r>
      <w:r w:rsidR="00217EF8" w:rsidRPr="63516E91">
        <w:rPr>
          <w:rFonts w:cs="Arial"/>
        </w:rPr>
        <w:t xml:space="preserve">, </w:t>
      </w:r>
      <w:r w:rsidR="00217EF8" w:rsidRPr="009F6B36">
        <w:rPr>
          <w:rFonts w:cs="Arial"/>
          <w:b/>
          <w:bCs/>
        </w:rPr>
        <w:t xml:space="preserve">knowledge base </w:t>
      </w:r>
      <w:r w:rsidR="00F37984" w:rsidRPr="009F6B36">
        <w:rPr>
          <w:rFonts w:cs="Arial"/>
          <w:b/>
          <w:bCs/>
        </w:rPr>
        <w:t>inquiry</w:t>
      </w:r>
      <w:r w:rsidR="00F37984" w:rsidRPr="63516E91">
        <w:rPr>
          <w:rFonts w:cs="Arial"/>
        </w:rPr>
        <w:t xml:space="preserve"> and </w:t>
      </w:r>
      <w:r w:rsidR="00F37984" w:rsidRPr="009F6B36">
        <w:rPr>
          <w:rFonts w:cs="Arial"/>
          <w:b/>
          <w:bCs/>
        </w:rPr>
        <w:t>recommendation plan</w:t>
      </w:r>
      <w:r w:rsidR="00F37984" w:rsidRPr="63516E91">
        <w:rPr>
          <w:rFonts w:cs="Arial"/>
        </w:rPr>
        <w:t xml:space="preserve">. </w:t>
      </w:r>
      <w:r w:rsidR="007C339F" w:rsidRPr="63516E91">
        <w:rPr>
          <w:rFonts w:cs="Arial"/>
        </w:rPr>
        <w:t xml:space="preserve">IG4U has </w:t>
      </w:r>
      <w:r w:rsidR="00ED0C25" w:rsidRPr="63516E91">
        <w:rPr>
          <w:rFonts w:cs="Arial"/>
        </w:rPr>
        <w:t xml:space="preserve">webpage interface for the ease of user </w:t>
      </w:r>
      <w:r w:rsidR="002C0099" w:rsidRPr="63516E91">
        <w:rPr>
          <w:rFonts w:cs="Arial"/>
        </w:rPr>
        <w:t>interaction</w:t>
      </w:r>
      <w:r w:rsidR="003D5C3A" w:rsidRPr="63516E91">
        <w:rPr>
          <w:rFonts w:cs="Arial"/>
        </w:rPr>
        <w:t xml:space="preserve">, as well as a </w:t>
      </w:r>
      <w:r w:rsidR="00257820" w:rsidRPr="63516E91">
        <w:rPr>
          <w:rFonts w:cs="Arial"/>
        </w:rPr>
        <w:t xml:space="preserve">python scripted backend </w:t>
      </w:r>
      <w:r w:rsidR="009C3F2A" w:rsidRPr="63516E91">
        <w:rPr>
          <w:rFonts w:cs="Arial"/>
        </w:rPr>
        <w:t xml:space="preserve">in which the team </w:t>
      </w:r>
      <w:r w:rsidR="007B2CF1" w:rsidRPr="63516E91">
        <w:rPr>
          <w:rFonts w:cs="Arial"/>
        </w:rPr>
        <w:t>developed</w:t>
      </w:r>
      <w:r w:rsidR="009C3F2A" w:rsidRPr="63516E91">
        <w:rPr>
          <w:rFonts w:cs="Arial"/>
        </w:rPr>
        <w:t xml:space="preserve"> the model and analysis. </w:t>
      </w:r>
      <w:r w:rsidR="00371937" w:rsidRPr="63516E91">
        <w:rPr>
          <w:rFonts w:cs="Arial"/>
        </w:rPr>
        <w:t>Further</w:t>
      </w:r>
      <w:r w:rsidR="004313DA">
        <w:rPr>
          <w:rFonts w:cs="Arial"/>
        </w:rPr>
        <w:t>more</w:t>
      </w:r>
      <w:r w:rsidR="00371937" w:rsidRPr="63516E91">
        <w:rPr>
          <w:rFonts w:cs="Arial"/>
        </w:rPr>
        <w:t xml:space="preserve">, </w:t>
      </w:r>
      <w:r w:rsidR="00B538C8" w:rsidRPr="63516E91">
        <w:rPr>
          <w:rFonts w:cs="Arial"/>
        </w:rPr>
        <w:t>IG4U</w:t>
      </w:r>
      <w:r w:rsidR="00E321B1" w:rsidRPr="63516E91">
        <w:rPr>
          <w:rFonts w:cs="Arial"/>
        </w:rPr>
        <w:t xml:space="preserve"> </w:t>
      </w:r>
      <w:r w:rsidR="009676E2" w:rsidRPr="63516E91">
        <w:rPr>
          <w:rFonts w:cs="Arial"/>
        </w:rPr>
        <w:t>employs the hosting database software Elephant DB</w:t>
      </w:r>
      <w:r w:rsidR="000B5358" w:rsidRPr="63516E91">
        <w:rPr>
          <w:rFonts w:cs="Arial"/>
        </w:rPr>
        <w:t xml:space="preserve"> to manage the user login and signup.</w:t>
      </w:r>
      <w:r w:rsidR="00665703" w:rsidRPr="63516E91">
        <w:rPr>
          <w:rFonts w:cs="Arial"/>
        </w:rPr>
        <w:t xml:space="preserve"> Our group makes use of the flask framework to perform the integration between the backend and the webpage</w:t>
      </w:r>
      <w:r w:rsidR="00620BB3" w:rsidRPr="63516E91">
        <w:rPr>
          <w:rFonts w:cs="Arial"/>
        </w:rPr>
        <w:t xml:space="preserve">. </w:t>
      </w:r>
      <w:r w:rsidR="37CBED9D" w:rsidRPr="00C522DD">
        <w:rPr>
          <w:rFonts w:cs="Arial"/>
        </w:rPr>
        <w:t xml:space="preserve">Each session </w:t>
      </w:r>
      <w:r w:rsidR="37CBED9D" w:rsidRPr="00C522DD">
        <w:rPr>
          <w:rFonts w:cs="Arial"/>
        </w:rPr>
        <w:lastRenderedPageBreak/>
        <w:t>generates user profile and posts capped at latest 5000 posts and saved in csv for future processing and UI utilization.</w:t>
      </w:r>
    </w:p>
    <w:p w14:paraId="613EB299" w14:textId="718AC0B7" w:rsidR="006F2C26" w:rsidRPr="00E82161" w:rsidRDefault="00DD54D3" w:rsidP="009F6B36">
      <w:pPr>
        <w:jc w:val="both"/>
        <w:rPr>
          <w:rFonts w:cs="Arial"/>
        </w:rPr>
      </w:pPr>
      <w:r w:rsidRPr="63516E91">
        <w:rPr>
          <w:rFonts w:cs="Arial"/>
        </w:rPr>
        <w:t xml:space="preserve">Within the short </w:t>
      </w:r>
      <w:r w:rsidR="00E0174D" w:rsidRPr="63516E91">
        <w:rPr>
          <w:rFonts w:cs="Arial"/>
        </w:rPr>
        <w:t>time span</w:t>
      </w:r>
      <w:r w:rsidRPr="63516E91">
        <w:rPr>
          <w:rFonts w:cs="Arial"/>
        </w:rPr>
        <w:t xml:space="preserve"> of approximately </w:t>
      </w:r>
      <w:r w:rsidR="004A396E" w:rsidRPr="63516E91">
        <w:rPr>
          <w:rFonts w:cs="Arial"/>
        </w:rPr>
        <w:t xml:space="preserve">15 weeks, the group is </w:t>
      </w:r>
      <w:r w:rsidR="004A396E" w:rsidRPr="009F6B36">
        <w:rPr>
          <w:rFonts w:cs="Arial"/>
          <w:b/>
          <w:bCs/>
        </w:rPr>
        <w:t xml:space="preserve">launching the </w:t>
      </w:r>
      <w:r w:rsidR="00A52F10" w:rsidRPr="009F6B36">
        <w:rPr>
          <w:rFonts w:cs="Arial"/>
          <w:b/>
          <w:bCs/>
        </w:rPr>
        <w:t>beta version of IG4U</w:t>
      </w:r>
      <w:r w:rsidR="00A52F10" w:rsidRPr="63516E91">
        <w:rPr>
          <w:rFonts w:cs="Arial"/>
        </w:rPr>
        <w:t xml:space="preserve">. </w:t>
      </w:r>
      <w:r w:rsidR="00E31B45" w:rsidRPr="63516E91">
        <w:rPr>
          <w:rFonts w:cs="Arial"/>
        </w:rPr>
        <w:t xml:space="preserve">The software has been assessed to have met the requirements </w:t>
      </w:r>
      <w:r w:rsidR="007B2CF1" w:rsidRPr="63516E91">
        <w:rPr>
          <w:rFonts w:cs="Arial"/>
        </w:rPr>
        <w:t>which in</w:t>
      </w:r>
      <w:r w:rsidR="00F11B29" w:rsidRPr="63516E91">
        <w:rPr>
          <w:rFonts w:cs="Arial"/>
        </w:rPr>
        <w:t>clude performing profile analysis of the user and perform recommendation</w:t>
      </w:r>
      <w:r w:rsidR="00267D17" w:rsidRPr="63516E91">
        <w:rPr>
          <w:rFonts w:cs="Arial"/>
        </w:rPr>
        <w:t xml:space="preserve"> to the individual or SMEs</w:t>
      </w:r>
      <w:r w:rsidR="009328C4" w:rsidRPr="63516E91">
        <w:rPr>
          <w:rFonts w:cs="Arial"/>
        </w:rPr>
        <w:t xml:space="preserve">. </w:t>
      </w:r>
      <w:r w:rsidR="008D7AAF">
        <w:rPr>
          <w:rFonts w:cs="Arial"/>
        </w:rPr>
        <w:t xml:space="preserve">Furthermore, we got positive feedback from professional social media agent for the IG4U beta version, as well as other individuals’ positive feedback during test stage. </w:t>
      </w:r>
      <w:r w:rsidR="009328C4" w:rsidRPr="63516E91">
        <w:rPr>
          <w:rFonts w:cs="Arial"/>
        </w:rPr>
        <w:t xml:space="preserve">At the same time, the group recognise some of the limitations for the current version of IG4U </w:t>
      </w:r>
      <w:r w:rsidR="4AE937E4" w:rsidRPr="00C522DD">
        <w:rPr>
          <w:rFonts w:cs="Arial"/>
        </w:rPr>
        <w:t>mainly on retrieving humongous posts from Instagram.</w:t>
      </w:r>
      <w:r w:rsidR="4AE937E4" w:rsidRPr="63516E91">
        <w:rPr>
          <w:rFonts w:cs="Arial"/>
        </w:rPr>
        <w:t xml:space="preserve"> </w:t>
      </w:r>
      <w:r w:rsidR="009A3338" w:rsidRPr="63516E91">
        <w:rPr>
          <w:rFonts w:cs="Arial"/>
        </w:rPr>
        <w:t>We hop</w:t>
      </w:r>
      <w:r w:rsidR="0037007C" w:rsidRPr="63516E91">
        <w:rPr>
          <w:rFonts w:cs="Arial"/>
        </w:rPr>
        <w:t xml:space="preserve">e to gather the feedback for this beta version of IG4U and </w:t>
      </w:r>
      <w:r w:rsidR="0087245D" w:rsidRPr="63516E91">
        <w:rPr>
          <w:rFonts w:cs="Arial"/>
        </w:rPr>
        <w:t xml:space="preserve">perform further development to the software </w:t>
      </w:r>
      <w:r w:rsidR="00803F98" w:rsidRPr="63516E91">
        <w:rPr>
          <w:rFonts w:cs="Arial"/>
        </w:rPr>
        <w:t>via the introduction of feature</w:t>
      </w:r>
      <w:r w:rsidR="00AA23A4" w:rsidRPr="63516E91">
        <w:rPr>
          <w:rFonts w:cs="Arial"/>
        </w:rPr>
        <w:t>s. Overall, we are proud of the work in</w:t>
      </w:r>
      <w:r w:rsidR="00A72F31" w:rsidRPr="63516E91">
        <w:rPr>
          <w:rFonts w:cs="Arial"/>
        </w:rPr>
        <w:t xml:space="preserve"> this project, at the same time recognizing the boundless potential to further improve our product. </w:t>
      </w:r>
    </w:p>
    <w:p w14:paraId="611A956F" w14:textId="098D6F24" w:rsidR="00682F15" w:rsidRDefault="00682F15" w:rsidP="00A05476">
      <w:pPr>
        <w:jc w:val="both"/>
        <w:rPr>
          <w:rFonts w:cs="Arial"/>
        </w:rPr>
      </w:pPr>
    </w:p>
    <w:p w14:paraId="61B2DDCA" w14:textId="1E236C1B" w:rsidR="002B208A" w:rsidRDefault="001E185D">
      <w:pPr>
        <w:rPr>
          <w:rFonts w:cs="Arial"/>
        </w:rPr>
      </w:pPr>
      <w:r>
        <w:rPr>
          <w:rFonts w:cs="Arial"/>
        </w:rPr>
        <w:tab/>
      </w:r>
      <w:r w:rsidR="002B208A">
        <w:rPr>
          <w:rFonts w:cs="Arial"/>
        </w:rPr>
        <w:br w:type="page"/>
      </w:r>
    </w:p>
    <w:p w14:paraId="57EC552B" w14:textId="65B777A3" w:rsidR="00C37ACD" w:rsidRPr="00644CA5" w:rsidRDefault="00B10122" w:rsidP="00B10122">
      <w:pPr>
        <w:pStyle w:val="Heading1"/>
        <w:rPr>
          <w:rFonts w:cs="Arial"/>
        </w:rPr>
      </w:pPr>
      <w:bookmarkStart w:id="38" w:name="_Toc133134607"/>
      <w:bookmarkStart w:id="39" w:name="_Toc135438661"/>
      <w:r w:rsidRPr="357EC751">
        <w:rPr>
          <w:rFonts w:cs="Arial"/>
        </w:rPr>
        <w:lastRenderedPageBreak/>
        <w:t>Business Case</w:t>
      </w:r>
      <w:bookmarkEnd w:id="38"/>
      <w:bookmarkEnd w:id="39"/>
      <w:r w:rsidR="002260DE" w:rsidRPr="357EC751">
        <w:rPr>
          <w:rFonts w:cs="Arial"/>
        </w:rPr>
        <w:t xml:space="preserve"> </w:t>
      </w:r>
    </w:p>
    <w:p w14:paraId="3F8706BD" w14:textId="6C1B3816" w:rsidR="00DD3CCF" w:rsidRDefault="006C5AD3" w:rsidP="00763F7B">
      <w:pPr>
        <w:jc w:val="both"/>
        <w:rPr>
          <w:rFonts w:cs="Arial"/>
        </w:rPr>
      </w:pPr>
      <w:r w:rsidRPr="63516E91">
        <w:rPr>
          <w:rFonts w:cs="Arial"/>
        </w:rPr>
        <w:t>The significant growth in the usage</w:t>
      </w:r>
      <w:r w:rsidR="00903E72" w:rsidRPr="63516E91">
        <w:rPr>
          <w:rFonts w:cs="Arial"/>
        </w:rPr>
        <w:t xml:space="preserve"> and adoption</w:t>
      </w:r>
      <w:r w:rsidRPr="63516E91">
        <w:rPr>
          <w:rFonts w:cs="Arial"/>
        </w:rPr>
        <w:t xml:space="preserve"> of social media</w:t>
      </w:r>
      <w:r w:rsidR="00903E72" w:rsidRPr="63516E91">
        <w:rPr>
          <w:rFonts w:cs="Arial"/>
        </w:rPr>
        <w:t xml:space="preserve"> </w:t>
      </w:r>
      <w:r w:rsidR="00C04E8A" w:rsidRPr="63516E91">
        <w:rPr>
          <w:rFonts w:cs="Arial"/>
        </w:rPr>
        <w:t>in the world</w:t>
      </w:r>
      <w:r w:rsidR="00EC5F3E" w:rsidRPr="63516E91">
        <w:rPr>
          <w:rFonts w:cs="Arial"/>
        </w:rPr>
        <w:t xml:space="preserve"> have </w:t>
      </w:r>
      <w:r w:rsidR="00D059D9" w:rsidRPr="63516E91">
        <w:rPr>
          <w:rFonts w:cs="Arial"/>
        </w:rPr>
        <w:t>resulted in companies</w:t>
      </w:r>
      <w:r w:rsidR="009962BA" w:rsidRPr="63516E91">
        <w:rPr>
          <w:rFonts w:cs="Arial"/>
        </w:rPr>
        <w:t xml:space="preserve"> adopting brand marketing</w:t>
      </w:r>
      <w:r w:rsidR="00B32DB9" w:rsidRPr="63516E91">
        <w:rPr>
          <w:rFonts w:cs="Arial"/>
        </w:rPr>
        <w:t xml:space="preserve"> via social media platforms</w:t>
      </w:r>
      <w:r w:rsidR="009D6B5F" w:rsidRPr="63516E91">
        <w:rPr>
          <w:rFonts w:cs="Arial"/>
        </w:rPr>
        <w:t>.</w:t>
      </w:r>
      <w:r w:rsidR="00A261DE" w:rsidRPr="63516E91">
        <w:rPr>
          <w:rFonts w:cs="Arial"/>
        </w:rPr>
        <w:t xml:space="preserve"> This trend </w:t>
      </w:r>
      <w:r w:rsidR="000A2C4E" w:rsidRPr="63516E91">
        <w:rPr>
          <w:rFonts w:cs="Arial"/>
        </w:rPr>
        <w:t xml:space="preserve">is here to stay as the </w:t>
      </w:r>
      <w:r w:rsidR="0048099B" w:rsidRPr="63516E91">
        <w:rPr>
          <w:rFonts w:cs="Arial"/>
        </w:rPr>
        <w:t>popularity</w:t>
      </w:r>
      <w:r w:rsidR="000A2C4E" w:rsidRPr="63516E91">
        <w:rPr>
          <w:rFonts w:cs="Arial"/>
        </w:rPr>
        <w:t xml:space="preserve"> of the social media platforms</w:t>
      </w:r>
      <w:r w:rsidR="0048099B" w:rsidRPr="63516E91">
        <w:rPr>
          <w:rFonts w:cs="Arial"/>
        </w:rPr>
        <w:t xml:space="preserve"> is still on the rise </w:t>
      </w:r>
      <w:r w:rsidR="000F551E" w:rsidRPr="63516E91">
        <w:rPr>
          <w:rFonts w:cs="Arial"/>
        </w:rPr>
        <w:t>as reported in the</w:t>
      </w:r>
      <w:r w:rsidR="0048099B" w:rsidRPr="63516E91">
        <w:rPr>
          <w:rFonts w:cs="Arial"/>
        </w:rPr>
        <w:t xml:space="preserve"> global social media statistics research summary for 2023. </w:t>
      </w:r>
    </w:p>
    <w:p w14:paraId="1B5DAC05" w14:textId="349A21E3" w:rsidR="6D1C374D" w:rsidRPr="00C522DD" w:rsidRDefault="6D1C374D" w:rsidP="63516E91">
      <w:pPr>
        <w:jc w:val="both"/>
        <w:rPr>
          <w:rFonts w:cs="Arial"/>
        </w:rPr>
      </w:pPr>
      <w:r w:rsidRPr="00C522DD">
        <w:rPr>
          <w:rFonts w:cs="Arial"/>
        </w:rPr>
        <w:t>Various organisations lookout for Instagram influencers based on their followers and impressions to promote their product thus achieving maximum reach of the products. This itself generates income to influencers and brand specialist.  Business Of Apps quotes following key statistics of Instagram.</w:t>
      </w:r>
    </w:p>
    <w:p w14:paraId="3215B2F7" w14:textId="5FA6C559" w:rsidR="6D1C374D" w:rsidRPr="000C390D" w:rsidRDefault="6D1C374D" w:rsidP="63516E91">
      <w:pPr>
        <w:pStyle w:val="ListParagraph"/>
        <w:numPr>
          <w:ilvl w:val="0"/>
          <w:numId w:val="28"/>
        </w:numPr>
        <w:jc w:val="both"/>
        <w:rPr>
          <w:rFonts w:eastAsia="Arial" w:cs="Arial"/>
        </w:rPr>
      </w:pPr>
      <w:r w:rsidRPr="000C390D">
        <w:rPr>
          <w:rFonts w:eastAsia="Arial" w:cs="Arial"/>
          <w:b/>
          <w:bCs/>
        </w:rPr>
        <w:t>Instagram key statistics</w:t>
      </w:r>
    </w:p>
    <w:p w14:paraId="73D376A4" w14:textId="61040C78" w:rsidR="6D1C374D" w:rsidRPr="000C390D" w:rsidRDefault="6D1C374D" w:rsidP="63516E91">
      <w:pPr>
        <w:pStyle w:val="ListParagraph"/>
        <w:numPr>
          <w:ilvl w:val="0"/>
          <w:numId w:val="27"/>
        </w:numPr>
        <w:jc w:val="both"/>
        <w:rPr>
          <w:rFonts w:eastAsia="Arial" w:cs="Arial"/>
        </w:rPr>
      </w:pPr>
      <w:r w:rsidRPr="000C390D">
        <w:rPr>
          <w:rFonts w:eastAsia="Arial" w:cs="Arial"/>
        </w:rPr>
        <w:t>Instagram generated an estimated $51.4 billion revenue in 2022, accounting for almost 45% of Facebook’s total revenue</w:t>
      </w:r>
    </w:p>
    <w:p w14:paraId="33EADF44" w14:textId="1408FEDA" w:rsidR="6D1C374D" w:rsidRPr="000C390D" w:rsidRDefault="6D1C374D" w:rsidP="63516E91">
      <w:pPr>
        <w:pStyle w:val="ListParagraph"/>
        <w:numPr>
          <w:ilvl w:val="0"/>
          <w:numId w:val="27"/>
        </w:numPr>
        <w:jc w:val="both"/>
        <w:rPr>
          <w:rFonts w:eastAsia="Arial" w:cs="Arial"/>
        </w:rPr>
      </w:pPr>
      <w:r w:rsidRPr="000C390D">
        <w:rPr>
          <w:rFonts w:eastAsia="Arial" w:cs="Arial"/>
        </w:rPr>
        <w:t>Over two billion people use Instagram once a month, making it the fourth most popular social app worldwide</w:t>
      </w:r>
    </w:p>
    <w:p w14:paraId="390E427A" w14:textId="2791A2AE" w:rsidR="6D1C374D" w:rsidRPr="000C390D" w:rsidRDefault="6D1C374D" w:rsidP="63516E91">
      <w:pPr>
        <w:pStyle w:val="ListParagraph"/>
        <w:numPr>
          <w:ilvl w:val="0"/>
          <w:numId w:val="27"/>
        </w:numPr>
        <w:jc w:val="both"/>
        <w:rPr>
          <w:rFonts w:eastAsia="Arial" w:cs="Arial"/>
        </w:rPr>
      </w:pPr>
      <w:r w:rsidRPr="000C390D">
        <w:rPr>
          <w:rFonts w:eastAsia="Arial" w:cs="Arial"/>
        </w:rPr>
        <w:t>Instagram’s biggest market in terms of users is India, with over 300 million active users</w:t>
      </w:r>
    </w:p>
    <w:p w14:paraId="29007ABB" w14:textId="1CA4663A" w:rsidR="6D1C374D" w:rsidRPr="000C390D" w:rsidRDefault="6D1C374D" w:rsidP="63516E91">
      <w:pPr>
        <w:pStyle w:val="ListParagraph"/>
        <w:numPr>
          <w:ilvl w:val="0"/>
          <w:numId w:val="27"/>
        </w:numPr>
        <w:jc w:val="both"/>
        <w:rPr>
          <w:rFonts w:eastAsia="Arial" w:cs="Arial"/>
        </w:rPr>
      </w:pPr>
      <w:r w:rsidRPr="000C390D">
        <w:rPr>
          <w:rFonts w:eastAsia="Arial" w:cs="Arial"/>
        </w:rPr>
        <w:t>Over 70% of Instagram users are under 35 years old</w:t>
      </w:r>
    </w:p>
    <w:p w14:paraId="3C0C13F3" w14:textId="069E580E" w:rsidR="002C54BF" w:rsidRDefault="00923791" w:rsidP="00763F7B">
      <w:pPr>
        <w:jc w:val="both"/>
        <w:rPr>
          <w:rFonts w:cs="Arial"/>
        </w:rPr>
      </w:pPr>
      <w:r>
        <w:rPr>
          <w:rFonts w:cs="Arial"/>
        </w:rPr>
        <w:t xml:space="preserve">In recent years, among the various social media platforms, </w:t>
      </w:r>
      <w:r w:rsidR="00651AE7">
        <w:rPr>
          <w:rFonts w:cs="Arial"/>
        </w:rPr>
        <w:t>Instagram has grow</w:t>
      </w:r>
      <w:r w:rsidR="007F266F">
        <w:rPr>
          <w:rFonts w:cs="Arial"/>
        </w:rPr>
        <w:t>n</w:t>
      </w:r>
      <w:r w:rsidR="00651AE7">
        <w:rPr>
          <w:rFonts w:cs="Arial"/>
        </w:rPr>
        <w:t xml:space="preserve"> exponentially</w:t>
      </w:r>
      <w:r w:rsidR="00727D2E">
        <w:rPr>
          <w:rFonts w:cs="Arial"/>
        </w:rPr>
        <w:t xml:space="preserve"> and has become one of the most popular </w:t>
      </w:r>
      <w:r w:rsidR="007F266F">
        <w:rPr>
          <w:rFonts w:cs="Arial"/>
        </w:rPr>
        <w:t xml:space="preserve">social media </w:t>
      </w:r>
      <w:r w:rsidR="00762C34">
        <w:rPr>
          <w:rFonts w:cs="Arial"/>
        </w:rPr>
        <w:t xml:space="preserve">platforms among users. </w:t>
      </w:r>
      <w:r w:rsidR="00CC5642">
        <w:rPr>
          <w:rFonts w:cs="Arial"/>
        </w:rPr>
        <w:t xml:space="preserve">As of January 2023, </w:t>
      </w:r>
      <w:r w:rsidR="00884B54" w:rsidRPr="74FFFA32">
        <w:rPr>
          <w:rFonts w:cs="Arial"/>
        </w:rPr>
        <w:t>Instagram has over</w:t>
      </w:r>
      <w:r w:rsidR="0048099B" w:rsidRPr="0048099B">
        <w:rPr>
          <w:rFonts w:cs="Arial"/>
        </w:rPr>
        <w:t xml:space="preserve"> 2 billion active users</w:t>
      </w:r>
      <w:r w:rsidR="00B42077" w:rsidRPr="74FFFA32">
        <w:rPr>
          <w:rFonts w:cs="Arial"/>
        </w:rPr>
        <w:t xml:space="preserve"> and is the 4</w:t>
      </w:r>
      <w:r w:rsidR="00B42077" w:rsidRPr="009F6B36">
        <w:rPr>
          <w:rFonts w:cs="Arial"/>
          <w:vertAlign w:val="superscript"/>
        </w:rPr>
        <w:t>th</w:t>
      </w:r>
      <w:r w:rsidR="00B42077" w:rsidRPr="74FFFA32">
        <w:rPr>
          <w:rFonts w:cs="Arial"/>
        </w:rPr>
        <w:t xml:space="preserve"> most</w:t>
      </w:r>
      <w:r w:rsidR="0009726B" w:rsidRPr="74FFFA32">
        <w:rPr>
          <w:rFonts w:cs="Arial"/>
        </w:rPr>
        <w:t xml:space="preserve"> used social media platform in the world</w:t>
      </w:r>
      <w:r w:rsidR="003606DC" w:rsidRPr="74FFFA32">
        <w:rPr>
          <w:rFonts w:cs="Arial"/>
        </w:rPr>
        <w:t xml:space="preserve"> as shown in </w:t>
      </w:r>
      <w:r w:rsidRPr="74FFFA32">
        <w:rPr>
          <w:rFonts w:cs="Arial"/>
        </w:rPr>
        <w:fldChar w:fldCharType="begin"/>
      </w:r>
      <w:r w:rsidRPr="74FFFA32">
        <w:rPr>
          <w:rFonts w:cs="Arial"/>
        </w:rPr>
        <w:instrText xml:space="preserve"> REF _Ref132659463 \h </w:instrText>
      </w:r>
      <w:r w:rsidRPr="74FFFA32">
        <w:rPr>
          <w:rFonts w:cs="Arial"/>
        </w:rPr>
      </w:r>
      <w:r w:rsidRPr="74FFFA32">
        <w:rPr>
          <w:rFonts w:cs="Arial"/>
        </w:rPr>
        <w:fldChar w:fldCharType="separate"/>
      </w:r>
      <w:r w:rsidR="001441F1" w:rsidRPr="74FFFA32">
        <w:rPr>
          <w:i/>
          <w:iCs/>
        </w:rPr>
        <w:t xml:space="preserve">Figure </w:t>
      </w:r>
      <w:r w:rsidR="001441F1" w:rsidRPr="74FFFA32">
        <w:rPr>
          <w:i/>
          <w:iCs/>
          <w:noProof/>
        </w:rPr>
        <w:t>1</w:t>
      </w:r>
      <w:r w:rsidRPr="74FFFA32">
        <w:rPr>
          <w:rFonts w:cs="Arial"/>
        </w:rPr>
        <w:fldChar w:fldCharType="end"/>
      </w:r>
      <w:sdt>
        <w:sdtPr>
          <w:rPr>
            <w:rFonts w:cs="Arial"/>
          </w:rPr>
          <w:id w:val="-2075274990"/>
          <w:lock w:val="contentLocked"/>
          <w:placeholder>
            <w:docPart w:val="DefaultPlaceholder_1081868574"/>
          </w:placeholder>
          <w:citation/>
        </w:sdtPr>
        <w:sdtContent>
          <w:r w:rsidR="005D5392">
            <w:rPr>
              <w:rFonts w:cs="Arial"/>
            </w:rPr>
            <w:fldChar w:fldCharType="begin"/>
          </w:r>
          <w:r w:rsidR="005D5392">
            <w:rPr>
              <w:rFonts w:cs="Arial"/>
            </w:rPr>
            <w:instrText xml:space="preserve"> CITATION Dav23 \l 18441 </w:instrText>
          </w:r>
          <w:r w:rsidR="005D5392">
            <w:rPr>
              <w:rFonts w:cs="Arial"/>
            </w:rPr>
            <w:fldChar w:fldCharType="separate"/>
          </w:r>
          <w:r w:rsidR="00831778">
            <w:rPr>
              <w:rFonts w:cs="Arial"/>
              <w:noProof/>
            </w:rPr>
            <w:t xml:space="preserve"> </w:t>
          </w:r>
          <w:r w:rsidR="00831778" w:rsidRPr="00831778">
            <w:rPr>
              <w:rFonts w:cs="Arial"/>
              <w:noProof/>
            </w:rPr>
            <w:t>(Dave, 2023)</w:t>
          </w:r>
          <w:r w:rsidR="005D5392">
            <w:rPr>
              <w:rFonts w:cs="Arial"/>
            </w:rPr>
            <w:fldChar w:fldCharType="end"/>
          </w:r>
        </w:sdtContent>
      </w:sdt>
      <w:r w:rsidR="0048099B" w:rsidRPr="0048099B">
        <w:rPr>
          <w:rFonts w:cs="Arial"/>
        </w:rPr>
        <w:t xml:space="preserve">. </w:t>
      </w:r>
      <w:r w:rsidR="00E140D8" w:rsidRPr="74FFFA32">
        <w:rPr>
          <w:rFonts w:cs="Arial"/>
        </w:rPr>
        <w:t>Furthermore, Instagram</w:t>
      </w:r>
      <w:r w:rsidR="00CC1399">
        <w:rPr>
          <w:rFonts w:cs="Arial"/>
        </w:rPr>
        <w:t>’s</w:t>
      </w:r>
      <w:r w:rsidR="00E140D8" w:rsidRPr="74FFFA32">
        <w:rPr>
          <w:rFonts w:cs="Arial"/>
        </w:rPr>
        <w:t xml:space="preserve"> unique </w:t>
      </w:r>
      <w:r w:rsidR="00DA067C" w:rsidRPr="74FFFA32">
        <w:rPr>
          <w:rFonts w:cs="Arial"/>
        </w:rPr>
        <w:t xml:space="preserve">function of allowing </w:t>
      </w:r>
      <w:r w:rsidR="006D2021" w:rsidRPr="74FFFA32">
        <w:rPr>
          <w:rFonts w:cs="Arial"/>
        </w:rPr>
        <w:t xml:space="preserve">users to </w:t>
      </w:r>
      <w:r w:rsidR="0048099B" w:rsidRPr="0048099B">
        <w:rPr>
          <w:rFonts w:cs="Arial"/>
        </w:rPr>
        <w:t xml:space="preserve">follow </w:t>
      </w:r>
      <w:r w:rsidR="00250867" w:rsidRPr="74FFFA32">
        <w:rPr>
          <w:rFonts w:cs="Arial"/>
        </w:rPr>
        <w:t>brand</w:t>
      </w:r>
      <w:r w:rsidR="00816922" w:rsidRPr="74FFFA32">
        <w:rPr>
          <w:rFonts w:cs="Arial"/>
        </w:rPr>
        <w:t xml:space="preserve"> and </w:t>
      </w:r>
      <w:r w:rsidR="0048099B" w:rsidRPr="0048099B">
        <w:rPr>
          <w:rFonts w:cs="Arial"/>
        </w:rPr>
        <w:t xml:space="preserve">find information about products </w:t>
      </w:r>
      <w:r w:rsidR="00DF2722" w:rsidRPr="74FFFA32">
        <w:rPr>
          <w:rFonts w:cs="Arial"/>
        </w:rPr>
        <w:t xml:space="preserve">make it ideal for businesses </w:t>
      </w:r>
      <w:r w:rsidR="007A563D" w:rsidRPr="74FFFA32">
        <w:rPr>
          <w:rFonts w:cs="Arial"/>
        </w:rPr>
        <w:t>to connect with their target audience and promote their brands.</w:t>
      </w:r>
    </w:p>
    <w:p w14:paraId="70E6701F" w14:textId="77777777" w:rsidR="002A08FB" w:rsidRDefault="002A08FB" w:rsidP="00763F7B">
      <w:pPr>
        <w:jc w:val="both"/>
        <w:rPr>
          <w:rFonts w:cs="Arial"/>
        </w:rPr>
      </w:pPr>
    </w:p>
    <w:p w14:paraId="618D946D" w14:textId="77777777" w:rsidR="00A707D2" w:rsidRDefault="00A707D2" w:rsidP="00932594">
      <w:pPr>
        <w:keepNext/>
        <w:jc w:val="center"/>
      </w:pPr>
      <w:r>
        <w:rPr>
          <w:noProof/>
        </w:rPr>
        <w:lastRenderedPageBreak/>
        <w:drawing>
          <wp:inline distT="0" distB="0" distL="0" distR="0" wp14:anchorId="0908935C" wp14:editId="3AD6E5B6">
            <wp:extent cx="4510315" cy="2520000"/>
            <wp:effectExtent l="0" t="0" r="5080" b="0"/>
            <wp:docPr id="919359315" name="Picture 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315" name="Picture 2" descr="Timeline&#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0315" cy="2520000"/>
                    </a:xfrm>
                    <a:prstGeom prst="rect">
                      <a:avLst/>
                    </a:prstGeom>
                    <a:noFill/>
                    <a:ln>
                      <a:noFill/>
                    </a:ln>
                  </pic:spPr>
                </pic:pic>
              </a:graphicData>
            </a:graphic>
          </wp:inline>
        </w:drawing>
      </w:r>
    </w:p>
    <w:p w14:paraId="0F4D35EB" w14:textId="05CC5FEA" w:rsidR="00A707D2" w:rsidRPr="000F7BAA" w:rsidRDefault="00A707D2" w:rsidP="000F7BAA">
      <w:pPr>
        <w:jc w:val="center"/>
        <w:rPr>
          <w:rFonts w:cs="Arial"/>
          <w:i/>
          <w:iCs/>
        </w:rPr>
      </w:pPr>
      <w:bookmarkStart w:id="40" w:name="_Ref132659463"/>
      <w:bookmarkStart w:id="41" w:name="_Toc135431731"/>
      <w:r w:rsidRPr="000F7BAA">
        <w:rPr>
          <w:i/>
          <w:iCs/>
        </w:rPr>
        <w:t xml:space="preserve">Figure </w:t>
      </w:r>
      <w:r w:rsidRPr="000F7BAA">
        <w:rPr>
          <w:i/>
          <w:iCs/>
        </w:rPr>
        <w:fldChar w:fldCharType="begin"/>
      </w:r>
      <w:r w:rsidRPr="000F7BAA">
        <w:rPr>
          <w:i/>
          <w:iCs/>
        </w:rPr>
        <w:instrText>SEQ Figure \* ARABIC</w:instrText>
      </w:r>
      <w:r w:rsidRPr="000F7BAA">
        <w:rPr>
          <w:i/>
          <w:iCs/>
        </w:rPr>
        <w:fldChar w:fldCharType="separate"/>
      </w:r>
      <w:r w:rsidR="002A13A4">
        <w:rPr>
          <w:i/>
          <w:iCs/>
          <w:noProof/>
        </w:rPr>
        <w:t>1</w:t>
      </w:r>
      <w:r w:rsidRPr="000F7BAA">
        <w:rPr>
          <w:i/>
          <w:iCs/>
        </w:rPr>
        <w:fldChar w:fldCharType="end"/>
      </w:r>
      <w:bookmarkEnd w:id="40"/>
      <w:r w:rsidR="00816922">
        <w:rPr>
          <w:i/>
          <w:iCs/>
        </w:rPr>
        <w:t>.</w:t>
      </w:r>
      <w:r w:rsidRPr="000F7BAA">
        <w:rPr>
          <w:i/>
          <w:iCs/>
        </w:rPr>
        <w:t xml:space="preserve"> The </w:t>
      </w:r>
      <w:r w:rsidR="000F7BAA">
        <w:rPr>
          <w:i/>
          <w:iCs/>
        </w:rPr>
        <w:t>w</w:t>
      </w:r>
      <w:r w:rsidRPr="000F7BAA">
        <w:rPr>
          <w:i/>
          <w:iCs/>
        </w:rPr>
        <w:t xml:space="preserve">orld's </w:t>
      </w:r>
      <w:r w:rsidR="000F7BAA">
        <w:rPr>
          <w:i/>
          <w:iCs/>
        </w:rPr>
        <w:t>m</w:t>
      </w:r>
      <w:r w:rsidRPr="000F7BAA">
        <w:rPr>
          <w:i/>
          <w:iCs/>
        </w:rPr>
        <w:t xml:space="preserve">ost </w:t>
      </w:r>
      <w:r w:rsidR="000F7BAA">
        <w:rPr>
          <w:i/>
          <w:iCs/>
        </w:rPr>
        <w:t>u</w:t>
      </w:r>
      <w:r w:rsidRPr="000F7BAA">
        <w:rPr>
          <w:i/>
          <w:iCs/>
        </w:rPr>
        <w:t xml:space="preserve">sed </w:t>
      </w:r>
      <w:r w:rsidR="000F7BAA">
        <w:rPr>
          <w:i/>
          <w:iCs/>
        </w:rPr>
        <w:t>s</w:t>
      </w:r>
      <w:r w:rsidRPr="000F7BAA">
        <w:rPr>
          <w:i/>
          <w:iCs/>
        </w:rPr>
        <w:t xml:space="preserve">ocial </w:t>
      </w:r>
      <w:r w:rsidR="000F7BAA" w:rsidRPr="000F7BAA">
        <w:rPr>
          <w:i/>
          <w:iCs/>
        </w:rPr>
        <w:t>platforms</w:t>
      </w:r>
      <w:bookmarkEnd w:id="41"/>
    </w:p>
    <w:p w14:paraId="2C3B3CD1" w14:textId="5070E820" w:rsidR="00C3394F" w:rsidRDefault="00BF55A7" w:rsidP="00932594">
      <w:pPr>
        <w:keepNext/>
        <w:jc w:val="center"/>
      </w:pPr>
      <w:r>
        <w:rPr>
          <w:noProof/>
        </w:rPr>
        <mc:AlternateContent>
          <mc:Choice Requires="wpc">
            <w:drawing>
              <wp:inline distT="0" distB="0" distL="0" distR="0" wp14:anchorId="5E3007FB" wp14:editId="78EE4393">
                <wp:extent cx="5486400" cy="2555240"/>
                <wp:effectExtent l="0" t="19050" r="0" b="0"/>
                <wp:docPr id="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Picture 3" descr="Graphical user interface, text&#10;&#10;Description automatically generated"/>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349344" y="0"/>
                            <a:ext cx="2830830" cy="2519680"/>
                          </a:xfrm>
                          <a:prstGeom prst="rect">
                            <a:avLst/>
                          </a:prstGeom>
                          <a:noFill/>
                          <a:ln>
                            <a:solidFill>
                              <a:schemeClr val="tx1"/>
                            </a:solidFill>
                          </a:ln>
                        </pic:spPr>
                      </pic:pic>
                      <wps:wsp>
                        <wps:cNvPr id="4" name="Rectangle 4"/>
                        <wps:cNvSpPr/>
                        <wps:spPr>
                          <a:xfrm>
                            <a:off x="2779936" y="388150"/>
                            <a:ext cx="1334601" cy="44134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138EF" w14:textId="77777777" w:rsidR="00BF55A7" w:rsidRDefault="00BF55A7" w:rsidP="00BF55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du="http://schemas.microsoft.com/office/word/2023/wordml/word16du">
            <w:pict>
              <v:group w14:anchorId="5E3007FB" id="Canvas 2" o:spid="_x0000_s1026" editas="canvas" style="width:6in;height:201.2pt;mso-position-horizontal-relative:char;mso-position-vertical-relative:line" coordsize="54864,25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552;visibility:visible;mso-wrap-style:square" filled="t">
                  <v:fill o:detectmouseclick="t"/>
                  <v:path o:connecttype="none"/>
                </v:shape>
                <v:shape id="Picture 3" o:spid="_x0000_s1028" type="#_x0000_t75" alt="Graphical user interface, text&#10;&#10;Description automatically generated" style="position:absolute;left:13493;width:283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" stroked="t" strokecolor="black [3213]">
                  <v:imagedata r:id="rId18" o:title="Graphical user interface, text&#10;&#10;Description automatically generated"/>
                  <v:path arrowok="t"/>
                </v:shape>
                <v:rect id="Rectangle 4" o:spid="_x0000_s1029" style="position:absolute;left:27799;top:3881;width:13346;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" filled="f" strokecolor="#00b050" strokeweight="1pt">
                  <v:textbox>
                    <w:txbxContent>
                      <w:p w14:paraId="6AF138EF" w14:textId="77777777" w:rsidR="00BF55A7" w:rsidRDefault="00BF55A7" w:rsidP="00BF55A7">
                        <w:pPr>
                          <w:jc w:val="center"/>
                        </w:pPr>
                      </w:p>
                    </w:txbxContent>
                  </v:textbox>
                </v:rect>
                <w10:anchorlock/>
              </v:group>
            </w:pict>
          </mc:Fallback>
        </mc:AlternateContent>
      </w:r>
    </w:p>
    <w:p w14:paraId="55A2723E" w14:textId="2C408F96" w:rsidR="00C91D5D" w:rsidRPr="000F7BAA" w:rsidRDefault="2F31B1E8" w:rsidP="2755C894">
      <w:pPr>
        <w:jc w:val="center"/>
        <w:rPr>
          <w:i/>
          <w:iCs/>
        </w:rPr>
      </w:pPr>
      <w:bookmarkStart w:id="42" w:name="_Toc135431732"/>
      <w:r w:rsidRPr="2755C894">
        <w:rPr>
          <w:i/>
          <w:iCs/>
        </w:rPr>
        <w:t xml:space="preserve">Figure </w:t>
      </w:r>
      <w:r w:rsidR="00C3394F" w:rsidRPr="2755C894">
        <w:rPr>
          <w:i/>
          <w:iCs/>
        </w:rPr>
        <w:fldChar w:fldCharType="begin"/>
      </w:r>
      <w:r w:rsidR="00C3394F" w:rsidRPr="2755C894">
        <w:rPr>
          <w:i/>
          <w:iCs/>
        </w:rPr>
        <w:instrText>SEQ Figure \* ARABIC</w:instrText>
      </w:r>
      <w:r w:rsidR="00C3394F" w:rsidRPr="2755C894">
        <w:rPr>
          <w:i/>
          <w:iCs/>
        </w:rPr>
        <w:fldChar w:fldCharType="separate"/>
      </w:r>
      <w:r w:rsidR="002A13A4">
        <w:rPr>
          <w:i/>
          <w:iCs/>
          <w:noProof/>
        </w:rPr>
        <w:t>2</w:t>
      </w:r>
      <w:r w:rsidR="00C3394F" w:rsidRPr="2755C894">
        <w:rPr>
          <w:i/>
          <w:iCs/>
        </w:rPr>
        <w:fldChar w:fldCharType="end"/>
      </w:r>
      <w:r w:rsidR="41ABC70E" w:rsidRPr="2755C894">
        <w:rPr>
          <w:i/>
          <w:iCs/>
        </w:rPr>
        <w:t>.</w:t>
      </w:r>
      <w:r w:rsidRPr="2755C894">
        <w:rPr>
          <w:i/>
          <w:iCs/>
        </w:rPr>
        <w:t xml:space="preserve"> </w:t>
      </w:r>
      <w:r w:rsidR="492CF33C" w:rsidRPr="2755C894">
        <w:rPr>
          <w:i/>
          <w:iCs/>
        </w:rPr>
        <w:t>Key features of the various social media platform</w:t>
      </w:r>
      <w:r w:rsidR="37E78FC5" w:rsidRPr="2755C894">
        <w:rPr>
          <w:i/>
          <w:iCs/>
        </w:rPr>
        <w:t>s</w:t>
      </w:r>
      <w:bookmarkEnd w:id="42"/>
    </w:p>
    <w:p w14:paraId="14E3BD40" w14:textId="02037399" w:rsidR="005054EE" w:rsidRDefault="008A0070" w:rsidP="00956F3E">
      <w:pPr>
        <w:jc w:val="both"/>
        <w:rPr>
          <w:rFonts w:cs="Arial"/>
        </w:rPr>
      </w:pPr>
      <w:r w:rsidRPr="02360070">
        <w:rPr>
          <w:rFonts w:cs="Arial"/>
        </w:rPr>
        <w:t xml:space="preserve">Indeed, </w:t>
      </w:r>
      <w:r w:rsidR="004D3056" w:rsidRPr="02360070">
        <w:rPr>
          <w:rFonts w:cs="Arial"/>
        </w:rPr>
        <w:t>many of our peers</w:t>
      </w:r>
      <w:r w:rsidRPr="02360070">
        <w:rPr>
          <w:rFonts w:cs="Arial"/>
        </w:rPr>
        <w:t xml:space="preserve"> and ourselves</w:t>
      </w:r>
      <w:r w:rsidR="004D3056" w:rsidRPr="02360070">
        <w:rPr>
          <w:rFonts w:cs="Arial"/>
        </w:rPr>
        <w:t xml:space="preserve"> are avid users of Instagram</w:t>
      </w:r>
      <w:r w:rsidRPr="02360070">
        <w:rPr>
          <w:rFonts w:cs="Arial"/>
        </w:rPr>
        <w:t xml:space="preserve">. </w:t>
      </w:r>
      <w:r w:rsidR="00F65AC6" w:rsidRPr="02360070">
        <w:rPr>
          <w:rFonts w:cs="Arial"/>
        </w:rPr>
        <w:t xml:space="preserve">As such, </w:t>
      </w:r>
      <w:r w:rsidR="006C642B" w:rsidRPr="02360070">
        <w:rPr>
          <w:rFonts w:cs="Arial"/>
        </w:rPr>
        <w:t>this triggers the idea of</w:t>
      </w:r>
      <w:r w:rsidR="00F65AC6" w:rsidRPr="02360070">
        <w:rPr>
          <w:rFonts w:cs="Arial"/>
        </w:rPr>
        <w:t xml:space="preserve"> develop</w:t>
      </w:r>
      <w:r w:rsidR="006C642B" w:rsidRPr="02360070">
        <w:rPr>
          <w:rFonts w:cs="Arial"/>
        </w:rPr>
        <w:t>ing</w:t>
      </w:r>
      <w:r w:rsidR="00F65AC6" w:rsidRPr="02360070">
        <w:rPr>
          <w:rFonts w:cs="Arial"/>
        </w:rPr>
        <w:t xml:space="preserve"> a useful application to </w:t>
      </w:r>
      <w:r w:rsidR="00560CBD" w:rsidRPr="02360070">
        <w:rPr>
          <w:rFonts w:cs="Arial"/>
        </w:rPr>
        <w:t xml:space="preserve">assist </w:t>
      </w:r>
      <w:r w:rsidR="006C2A62" w:rsidRPr="02360070">
        <w:rPr>
          <w:rFonts w:cs="Arial"/>
        </w:rPr>
        <w:t xml:space="preserve">Instagram </w:t>
      </w:r>
      <w:r w:rsidR="00560CBD" w:rsidRPr="02360070">
        <w:rPr>
          <w:rFonts w:cs="Arial"/>
        </w:rPr>
        <w:t>users to better manage their accounts f</w:t>
      </w:r>
      <w:r w:rsidR="00956F3E" w:rsidRPr="02360070">
        <w:rPr>
          <w:rFonts w:cs="Arial"/>
        </w:rPr>
        <w:t>or</w:t>
      </w:r>
      <w:r w:rsidR="00DC24C6" w:rsidRPr="02360070">
        <w:rPr>
          <w:rFonts w:cs="Arial"/>
        </w:rPr>
        <w:t xml:space="preserve"> personal and business branding</w:t>
      </w:r>
      <w:r w:rsidR="00956F3E" w:rsidRPr="02360070">
        <w:rPr>
          <w:rFonts w:cs="Arial"/>
        </w:rPr>
        <w:t>.</w:t>
      </w:r>
    </w:p>
    <w:p w14:paraId="555E6946" w14:textId="3B033DF1" w:rsidR="001303AC" w:rsidRDefault="001303AC" w:rsidP="00956F3E">
      <w:pPr>
        <w:jc w:val="both"/>
        <w:rPr>
          <w:rFonts w:cs="Arial"/>
        </w:rPr>
      </w:pPr>
      <w:r w:rsidRPr="009F6B36">
        <w:rPr>
          <w:rFonts w:cs="Arial"/>
        </w:rPr>
        <w:t xml:space="preserve">Firstly, </w:t>
      </w:r>
      <w:r w:rsidR="009441CD" w:rsidRPr="009F6B36">
        <w:rPr>
          <w:rFonts w:cs="Arial"/>
        </w:rPr>
        <w:t xml:space="preserve">most of us have a personal Instagram account and have been on the platform for years. </w:t>
      </w:r>
      <w:r w:rsidR="007B6456">
        <w:rPr>
          <w:rFonts w:cs="Arial"/>
        </w:rPr>
        <w:t xml:space="preserve">Top </w:t>
      </w:r>
      <w:r w:rsidR="0013692B" w:rsidRPr="009F6B36">
        <w:rPr>
          <w:rFonts w:cs="Arial"/>
        </w:rPr>
        <w:t xml:space="preserve">most common issues faced </w:t>
      </w:r>
      <w:r w:rsidR="007B6456">
        <w:rPr>
          <w:rFonts w:cs="Arial"/>
        </w:rPr>
        <w:t>by business users were the struggle with content</w:t>
      </w:r>
      <w:r w:rsidR="0013692B" w:rsidRPr="009F6B36">
        <w:rPr>
          <w:rFonts w:cs="Arial"/>
        </w:rPr>
        <w:t xml:space="preserve"> </w:t>
      </w:r>
      <w:r w:rsidR="007B6456" w:rsidRPr="007B6456">
        <w:rPr>
          <w:rFonts w:cs="Arial"/>
        </w:rPr>
        <w:t>creation</w:t>
      </w:r>
      <w:r w:rsidR="007B6456">
        <w:rPr>
          <w:rFonts w:cs="Arial"/>
        </w:rPr>
        <w:t xml:space="preserve"> and attractive </w:t>
      </w:r>
      <w:r w:rsidR="0013692B" w:rsidRPr="009F6B36">
        <w:rPr>
          <w:rFonts w:cs="Arial"/>
        </w:rPr>
        <w:t>Hashtag</w:t>
      </w:r>
      <w:r w:rsidR="007B6456">
        <w:rPr>
          <w:rFonts w:cs="Arial"/>
        </w:rPr>
        <w:t>s.</w:t>
      </w:r>
      <w:r w:rsidR="0013692B" w:rsidRPr="009F6B36">
        <w:rPr>
          <w:rFonts w:cs="Arial"/>
        </w:rPr>
        <w:t xml:space="preserve"> </w:t>
      </w:r>
      <w:r w:rsidR="004313DA">
        <w:rPr>
          <w:rFonts w:cs="Arial"/>
        </w:rPr>
        <w:t xml:space="preserve">For our survey, </w:t>
      </w:r>
      <w:r w:rsidR="00A01DB9" w:rsidRPr="009F6B36">
        <w:rPr>
          <w:rFonts w:cs="Arial"/>
        </w:rPr>
        <w:t xml:space="preserve">100% of </w:t>
      </w:r>
      <w:r w:rsidR="004313DA">
        <w:rPr>
          <w:rFonts w:cs="Arial"/>
        </w:rPr>
        <w:t>b</w:t>
      </w:r>
      <w:r w:rsidR="00A01DB9" w:rsidRPr="009F6B36">
        <w:rPr>
          <w:rFonts w:cs="Arial"/>
        </w:rPr>
        <w:t xml:space="preserve">usiness </w:t>
      </w:r>
      <w:r w:rsidR="004313DA">
        <w:rPr>
          <w:rFonts w:cs="Arial"/>
        </w:rPr>
        <w:t>o</w:t>
      </w:r>
      <w:r w:rsidR="00A01DB9" w:rsidRPr="009F6B36">
        <w:rPr>
          <w:rFonts w:cs="Arial"/>
        </w:rPr>
        <w:t>wner</w:t>
      </w:r>
      <w:r w:rsidR="004313DA">
        <w:rPr>
          <w:rFonts w:cs="Arial"/>
        </w:rPr>
        <w:t>s</w:t>
      </w:r>
      <w:r w:rsidR="00A01DB9" w:rsidRPr="009F6B36">
        <w:rPr>
          <w:rFonts w:cs="Arial"/>
        </w:rPr>
        <w:t xml:space="preserve"> </w:t>
      </w:r>
      <w:r w:rsidR="004313DA">
        <w:rPr>
          <w:rFonts w:cs="Arial"/>
        </w:rPr>
        <w:t xml:space="preserve">who have </w:t>
      </w:r>
      <w:r w:rsidR="00153F80" w:rsidRPr="009F6B36">
        <w:rPr>
          <w:rFonts w:cs="Arial"/>
        </w:rPr>
        <w:t xml:space="preserve">responded mentioned </w:t>
      </w:r>
      <w:r w:rsidR="004313DA">
        <w:rPr>
          <w:rFonts w:cs="Arial"/>
        </w:rPr>
        <w:t>the following three</w:t>
      </w:r>
      <w:r w:rsidR="00153F80" w:rsidRPr="009F6B36">
        <w:rPr>
          <w:rFonts w:cs="Arial"/>
        </w:rPr>
        <w:t xml:space="preserve"> as their</w:t>
      </w:r>
      <w:r w:rsidR="004313DA">
        <w:rPr>
          <w:rFonts w:cs="Arial"/>
        </w:rPr>
        <w:t xml:space="preserve"> main</w:t>
      </w:r>
      <w:r w:rsidR="00153F80" w:rsidRPr="009F6B36">
        <w:rPr>
          <w:rFonts w:cs="Arial"/>
        </w:rPr>
        <w:t xml:space="preserve"> challenges</w:t>
      </w:r>
      <w:r w:rsidR="004313DA">
        <w:rPr>
          <w:rFonts w:cs="Arial"/>
        </w:rPr>
        <w:t xml:space="preserve"> –</w:t>
      </w:r>
      <w:r w:rsidR="00153F80" w:rsidRPr="009F6B36">
        <w:rPr>
          <w:rFonts w:cs="Arial"/>
        </w:rPr>
        <w:t xml:space="preserve"> </w:t>
      </w:r>
      <w:r w:rsidR="004313DA">
        <w:rPr>
          <w:rFonts w:cs="Arial"/>
        </w:rPr>
        <w:t>h</w:t>
      </w:r>
      <w:r w:rsidR="00153F80" w:rsidRPr="009F6B36">
        <w:rPr>
          <w:rFonts w:cs="Arial"/>
        </w:rPr>
        <w:t>ashtag</w:t>
      </w:r>
      <w:r w:rsidR="004313DA">
        <w:rPr>
          <w:rFonts w:cs="Arial"/>
        </w:rPr>
        <w:t xml:space="preserve"> creation</w:t>
      </w:r>
      <w:r w:rsidR="00153F80" w:rsidRPr="009F6B36">
        <w:rPr>
          <w:rFonts w:cs="Arial"/>
        </w:rPr>
        <w:t xml:space="preserve">, </w:t>
      </w:r>
      <w:r w:rsidR="004313DA">
        <w:rPr>
          <w:rFonts w:cs="Arial"/>
        </w:rPr>
        <w:t>c</w:t>
      </w:r>
      <w:r w:rsidR="009B15D4" w:rsidRPr="009F6B36">
        <w:rPr>
          <w:rFonts w:cs="Arial"/>
        </w:rPr>
        <w:t>aptions</w:t>
      </w:r>
      <w:r w:rsidR="004313DA">
        <w:rPr>
          <w:rFonts w:cs="Arial"/>
        </w:rPr>
        <w:t xml:space="preserve"> drafting </w:t>
      </w:r>
      <w:r w:rsidR="004313DA" w:rsidRPr="009F6B36">
        <w:rPr>
          <w:rFonts w:cs="Arial"/>
        </w:rPr>
        <w:t>and</w:t>
      </w:r>
      <w:r w:rsidR="009B15D4" w:rsidRPr="009F6B36">
        <w:rPr>
          <w:rFonts w:cs="Arial"/>
        </w:rPr>
        <w:t xml:space="preserve"> trends analysis</w:t>
      </w:r>
      <w:r w:rsidR="004313DA">
        <w:rPr>
          <w:rFonts w:cs="Arial"/>
        </w:rPr>
        <w:t>.</w:t>
      </w:r>
      <w:r w:rsidR="00A01DB9" w:rsidRPr="009F6B36">
        <w:rPr>
          <w:rFonts w:cs="Arial"/>
        </w:rPr>
        <w:t xml:space="preserve"> </w:t>
      </w:r>
      <w:r w:rsidR="007B6456">
        <w:rPr>
          <w:rFonts w:cs="Arial"/>
        </w:rPr>
        <w:t>As a result, our group focuses on these aspect</w:t>
      </w:r>
      <w:r w:rsidR="004313DA">
        <w:rPr>
          <w:rFonts w:cs="Arial"/>
        </w:rPr>
        <w:t>s</w:t>
      </w:r>
      <w:r w:rsidR="007B6456">
        <w:rPr>
          <w:rFonts w:cs="Arial"/>
        </w:rPr>
        <w:t xml:space="preserve"> to</w:t>
      </w:r>
      <w:r w:rsidR="004313DA">
        <w:rPr>
          <w:rFonts w:cs="Arial"/>
        </w:rPr>
        <w:t xml:space="preserve"> tackle these challenges.</w:t>
      </w:r>
    </w:p>
    <w:p w14:paraId="4E352E31" w14:textId="725EE7AC" w:rsidR="002C54BF" w:rsidRPr="00CF10F4" w:rsidRDefault="00433F43" w:rsidP="00763F7B">
      <w:pPr>
        <w:jc w:val="both"/>
        <w:rPr>
          <w:rFonts w:cs="Arial"/>
        </w:rPr>
      </w:pPr>
      <w:r>
        <w:rPr>
          <w:rFonts w:cs="Arial"/>
        </w:rPr>
        <w:t>Secondly, t</w:t>
      </w:r>
      <w:r w:rsidR="009A040C">
        <w:rPr>
          <w:rFonts w:cs="Arial"/>
        </w:rPr>
        <w:t xml:space="preserve">o better understand </w:t>
      </w:r>
      <w:r w:rsidR="00850444">
        <w:rPr>
          <w:rFonts w:cs="Arial"/>
        </w:rPr>
        <w:t xml:space="preserve">how the businesses use </w:t>
      </w:r>
      <w:r w:rsidR="004E3B62">
        <w:rPr>
          <w:rFonts w:cs="Arial"/>
        </w:rPr>
        <w:t xml:space="preserve">Instagram as a marketing platform, our </w:t>
      </w:r>
      <w:r w:rsidR="005F2679">
        <w:rPr>
          <w:rFonts w:cs="Arial"/>
        </w:rPr>
        <w:t>group conduct</w:t>
      </w:r>
      <w:r w:rsidR="006524B6">
        <w:rPr>
          <w:rFonts w:cs="Arial"/>
        </w:rPr>
        <w:t xml:space="preserve">ed an interview with </w:t>
      </w:r>
      <w:r w:rsidR="000C6C27" w:rsidRPr="000C6C27">
        <w:rPr>
          <w:rFonts w:cs="Arial"/>
        </w:rPr>
        <w:t xml:space="preserve">a marketing professional, </w:t>
      </w:r>
      <w:proofErr w:type="spellStart"/>
      <w:r w:rsidR="000C6C27" w:rsidRPr="000C6C27">
        <w:rPr>
          <w:rFonts w:cs="Arial"/>
        </w:rPr>
        <w:t>Seah</w:t>
      </w:r>
      <w:proofErr w:type="spellEnd"/>
      <w:r w:rsidR="000C6C27" w:rsidRPr="000C6C27">
        <w:rPr>
          <w:rFonts w:cs="Arial"/>
        </w:rPr>
        <w:t xml:space="preserve"> Jun Hui,</w:t>
      </w:r>
      <w:r w:rsidR="0055613B">
        <w:rPr>
          <w:rFonts w:cs="Arial"/>
        </w:rPr>
        <w:t xml:space="preserve"> </w:t>
      </w:r>
      <w:r w:rsidR="000C6C27" w:rsidRPr="000C6C27">
        <w:rPr>
          <w:rFonts w:cs="Arial"/>
        </w:rPr>
        <w:t xml:space="preserve">who has more </w:t>
      </w:r>
      <w:r w:rsidR="000C6C27" w:rsidRPr="000C6C27">
        <w:rPr>
          <w:rFonts w:cs="Arial"/>
        </w:rPr>
        <w:lastRenderedPageBreak/>
        <w:t>than 5 years of experience in the marketing industry in various organisations such as M1 Limited, CIMB and HSBC.</w:t>
      </w:r>
      <w:r w:rsidR="0055613B">
        <w:rPr>
          <w:rFonts w:cs="Arial"/>
        </w:rPr>
        <w:t xml:space="preserve"> </w:t>
      </w:r>
      <w:r w:rsidR="004E3B62">
        <w:rPr>
          <w:rFonts w:cs="Arial"/>
        </w:rPr>
        <w:t xml:space="preserve">The </w:t>
      </w:r>
      <w:r w:rsidR="00FD494C">
        <w:rPr>
          <w:rFonts w:cs="Arial"/>
        </w:rPr>
        <w:t>email repl</w:t>
      </w:r>
      <w:r w:rsidR="009F0C71">
        <w:rPr>
          <w:rFonts w:cs="Arial"/>
        </w:rPr>
        <w:t>y</w:t>
      </w:r>
      <w:r w:rsidR="00FD494C">
        <w:rPr>
          <w:rFonts w:cs="Arial"/>
        </w:rPr>
        <w:t xml:space="preserve"> for the interview </w:t>
      </w:r>
      <w:r w:rsidR="00637587">
        <w:rPr>
          <w:rFonts w:cs="Arial"/>
        </w:rPr>
        <w:t>is</w:t>
      </w:r>
      <w:r w:rsidR="00FD494C">
        <w:rPr>
          <w:rFonts w:cs="Arial"/>
        </w:rPr>
        <w:t xml:space="preserve"> attached in the appendix of this report (Section </w:t>
      </w:r>
      <w:r w:rsidRPr="02360070">
        <w:rPr>
          <w:rFonts w:cs="Arial"/>
        </w:rPr>
        <w:fldChar w:fldCharType="begin"/>
      </w:r>
      <w:r w:rsidRPr="02360070">
        <w:rPr>
          <w:rFonts w:cs="Arial"/>
        </w:rPr>
        <w:instrText xml:space="preserve"> REF _Ref132662179 \r \h </w:instrText>
      </w:r>
      <w:r w:rsidRPr="02360070">
        <w:rPr>
          <w:rFonts w:cs="Arial"/>
        </w:rPr>
      </w:r>
      <w:r w:rsidRPr="02360070">
        <w:rPr>
          <w:rFonts w:cs="Arial"/>
        </w:rPr>
        <w:fldChar w:fldCharType="separate"/>
      </w:r>
      <w:r w:rsidR="004313DA">
        <w:rPr>
          <w:rFonts w:cs="Arial"/>
        </w:rPr>
        <w:t>12.1</w:t>
      </w:r>
      <w:r w:rsidRPr="02360070">
        <w:rPr>
          <w:rFonts w:cs="Arial"/>
        </w:rPr>
        <w:fldChar w:fldCharType="end"/>
      </w:r>
      <w:r w:rsidR="00FD494C">
        <w:rPr>
          <w:rFonts w:cs="Arial"/>
        </w:rPr>
        <w:t>).</w:t>
      </w:r>
      <w:r w:rsidR="000670FE">
        <w:rPr>
          <w:rFonts w:cs="Arial"/>
        </w:rPr>
        <w:t xml:space="preserve"> From the interview, it has been noted that </w:t>
      </w:r>
      <w:r w:rsidR="0047155F" w:rsidRPr="0047155F">
        <w:rPr>
          <w:rFonts w:cs="Arial"/>
        </w:rPr>
        <w:t>multinational corporation</w:t>
      </w:r>
      <w:r w:rsidR="0047155F">
        <w:rPr>
          <w:rFonts w:cs="Arial"/>
        </w:rPr>
        <w:t>s</w:t>
      </w:r>
      <w:r w:rsidR="0047155F" w:rsidRPr="0047155F">
        <w:rPr>
          <w:rFonts w:cs="Arial"/>
        </w:rPr>
        <w:t xml:space="preserve"> (MNC</w:t>
      </w:r>
      <w:r w:rsidR="0047155F">
        <w:rPr>
          <w:rFonts w:cs="Arial"/>
        </w:rPr>
        <w:t>s</w:t>
      </w:r>
      <w:r w:rsidR="0047155F" w:rsidRPr="0047155F">
        <w:rPr>
          <w:rFonts w:cs="Arial"/>
        </w:rPr>
        <w:t xml:space="preserve">) </w:t>
      </w:r>
      <w:r w:rsidR="001C0B4A">
        <w:rPr>
          <w:rFonts w:cs="Arial"/>
        </w:rPr>
        <w:t xml:space="preserve"> </w:t>
      </w:r>
      <w:r w:rsidR="003503B0">
        <w:rPr>
          <w:rFonts w:cs="Arial"/>
        </w:rPr>
        <w:t xml:space="preserve">and </w:t>
      </w:r>
      <w:r w:rsidR="00720833">
        <w:rPr>
          <w:rFonts w:cs="Arial"/>
        </w:rPr>
        <w:t xml:space="preserve">large local enterprises </w:t>
      </w:r>
      <w:r w:rsidR="001C0B4A">
        <w:rPr>
          <w:rFonts w:cs="Arial"/>
        </w:rPr>
        <w:t>(LLEs) often have</w:t>
      </w:r>
      <w:r w:rsidR="00B736EC">
        <w:rPr>
          <w:rFonts w:cs="Arial"/>
        </w:rPr>
        <w:t xml:space="preserve"> internal</w:t>
      </w:r>
      <w:r w:rsidR="001C0B4A">
        <w:rPr>
          <w:rFonts w:cs="Arial"/>
        </w:rPr>
        <w:t xml:space="preserve"> marketing team </w:t>
      </w:r>
      <w:r w:rsidR="00C449A4">
        <w:rPr>
          <w:rFonts w:cs="Arial"/>
        </w:rPr>
        <w:t>or</w:t>
      </w:r>
      <w:r w:rsidR="00AD15EB">
        <w:rPr>
          <w:rFonts w:cs="Arial"/>
        </w:rPr>
        <w:t xml:space="preserve"> external </w:t>
      </w:r>
      <w:r w:rsidR="0025658A">
        <w:rPr>
          <w:rFonts w:cs="Arial"/>
        </w:rPr>
        <w:t xml:space="preserve">media agency </w:t>
      </w:r>
      <w:r w:rsidR="00637587">
        <w:rPr>
          <w:rFonts w:cs="Arial"/>
        </w:rPr>
        <w:t>responsible</w:t>
      </w:r>
      <w:r w:rsidR="0025658A">
        <w:rPr>
          <w:rFonts w:cs="Arial"/>
        </w:rPr>
        <w:t xml:space="preserve"> for the </w:t>
      </w:r>
      <w:r w:rsidR="002D4840" w:rsidRPr="02360070">
        <w:rPr>
          <w:rFonts w:cs="Arial"/>
        </w:rPr>
        <w:t>management of the corporate Instagram account</w:t>
      </w:r>
      <w:r w:rsidR="002D4840">
        <w:rPr>
          <w:rFonts w:cs="Arial"/>
        </w:rPr>
        <w:t>.</w:t>
      </w:r>
      <w:r w:rsidR="00EB7A92">
        <w:rPr>
          <w:rFonts w:cs="Arial"/>
        </w:rPr>
        <w:t xml:space="preserve"> </w:t>
      </w:r>
      <w:r w:rsidR="00346572">
        <w:rPr>
          <w:rFonts w:cs="Arial"/>
        </w:rPr>
        <w:t xml:space="preserve"> </w:t>
      </w:r>
      <w:r w:rsidR="0088423E">
        <w:rPr>
          <w:rFonts w:cs="Arial"/>
        </w:rPr>
        <w:t>However</w:t>
      </w:r>
      <w:r w:rsidR="00CA1419">
        <w:rPr>
          <w:rFonts w:cs="Arial"/>
        </w:rPr>
        <w:t xml:space="preserve">, small medium enterprises (SMEs) </w:t>
      </w:r>
      <w:r w:rsidR="003769C3">
        <w:rPr>
          <w:rFonts w:cs="Arial"/>
        </w:rPr>
        <w:t>usually do not</w:t>
      </w:r>
      <w:r w:rsidR="006A5BED">
        <w:rPr>
          <w:rFonts w:cs="Arial"/>
        </w:rPr>
        <w:t xml:space="preserve"> have the </w:t>
      </w:r>
      <w:r w:rsidR="00EB7A92" w:rsidRPr="02360070">
        <w:rPr>
          <w:rFonts w:cs="Arial"/>
        </w:rPr>
        <w:t>manpower</w:t>
      </w:r>
      <w:r w:rsidR="00EB7A92">
        <w:rPr>
          <w:rFonts w:cs="Arial"/>
        </w:rPr>
        <w:t xml:space="preserve"> and budget to do. </w:t>
      </w:r>
      <w:r w:rsidR="00876C5F">
        <w:rPr>
          <w:rFonts w:cs="Arial"/>
        </w:rPr>
        <w:t xml:space="preserve">As such, the Instagram </w:t>
      </w:r>
      <w:r w:rsidR="00876C5F" w:rsidRPr="00CF10F4">
        <w:rPr>
          <w:rFonts w:cs="Arial"/>
        </w:rPr>
        <w:t xml:space="preserve">account is often managed by one of the staff on </w:t>
      </w:r>
      <w:r w:rsidR="007E14A6" w:rsidRPr="00CF10F4">
        <w:rPr>
          <w:rFonts w:cs="Arial"/>
        </w:rPr>
        <w:t>an ad-hoc basis</w:t>
      </w:r>
      <w:r w:rsidR="00BC5B48" w:rsidRPr="00CF10F4">
        <w:rPr>
          <w:rFonts w:cs="Arial"/>
        </w:rPr>
        <w:t xml:space="preserve"> who</w:t>
      </w:r>
      <w:r w:rsidR="00DE2F24" w:rsidRPr="00CF10F4">
        <w:rPr>
          <w:rFonts w:cs="Arial"/>
        </w:rPr>
        <w:t xml:space="preserve"> might not</w:t>
      </w:r>
      <w:r w:rsidR="007E14A6" w:rsidRPr="00CF10F4">
        <w:rPr>
          <w:rFonts w:cs="Arial"/>
        </w:rPr>
        <w:t xml:space="preserve"> </w:t>
      </w:r>
      <w:r w:rsidR="00DE2F24" w:rsidRPr="00CF10F4">
        <w:rPr>
          <w:rFonts w:cs="Arial"/>
        </w:rPr>
        <w:t>be specialised in marketing</w:t>
      </w:r>
      <w:r w:rsidR="007E14A6" w:rsidRPr="00CF10F4">
        <w:rPr>
          <w:rFonts w:cs="Arial"/>
        </w:rPr>
        <w:t xml:space="preserve">. </w:t>
      </w:r>
      <w:r w:rsidRPr="00CF10F4">
        <w:rPr>
          <w:rFonts w:cs="Arial"/>
        </w:rPr>
        <w:t>Therefore</w:t>
      </w:r>
      <w:r w:rsidR="009D1118" w:rsidRPr="00CF10F4">
        <w:rPr>
          <w:rFonts w:cs="Arial"/>
        </w:rPr>
        <w:t xml:space="preserve">, </w:t>
      </w:r>
      <w:r w:rsidR="00DE2F24" w:rsidRPr="00CF10F4">
        <w:rPr>
          <w:rFonts w:cs="Arial"/>
        </w:rPr>
        <w:t>our</w:t>
      </w:r>
      <w:r w:rsidR="009D1118" w:rsidRPr="00CF10F4">
        <w:rPr>
          <w:rFonts w:cs="Arial"/>
        </w:rPr>
        <w:t xml:space="preserve"> group believes that</w:t>
      </w:r>
      <w:r w:rsidR="00A05E60" w:rsidRPr="00CF10F4">
        <w:rPr>
          <w:rFonts w:cs="Arial"/>
        </w:rPr>
        <w:t xml:space="preserve"> an application which targets SMEs would be</w:t>
      </w:r>
      <w:r w:rsidR="00065EF5" w:rsidRPr="00CF10F4">
        <w:rPr>
          <w:rFonts w:cs="Arial"/>
        </w:rPr>
        <w:t xml:space="preserve"> greatly beneficial.</w:t>
      </w:r>
    </w:p>
    <w:p w14:paraId="017F91EB" w14:textId="44A0F834" w:rsidR="0014553C" w:rsidRDefault="0014553C" w:rsidP="00763F7B">
      <w:pPr>
        <w:jc w:val="both"/>
        <w:rPr>
          <w:rFonts w:cs="Arial"/>
        </w:rPr>
      </w:pPr>
      <w:r w:rsidRPr="00CF10F4">
        <w:rPr>
          <w:rFonts w:cs="Arial"/>
        </w:rPr>
        <w:t xml:space="preserve">Lastly, one of our team members has </w:t>
      </w:r>
      <w:r w:rsidR="00AE6C3F" w:rsidRPr="00CF10F4">
        <w:rPr>
          <w:rFonts w:cs="Arial"/>
        </w:rPr>
        <w:t>contacts</w:t>
      </w:r>
      <w:r w:rsidRPr="00CF10F4">
        <w:rPr>
          <w:rFonts w:cs="Arial"/>
        </w:rPr>
        <w:t xml:space="preserve"> who are business owners in the small and medium enterprise shared some of their struggled </w:t>
      </w:r>
      <w:r>
        <w:rPr>
          <w:rFonts w:cs="Arial"/>
        </w:rPr>
        <w:t>with their brand awareness using social media platform such as Instagram. This spurred us to want to use our skills and knowledge gained in this course to help them with their business case.</w:t>
      </w:r>
    </w:p>
    <w:p w14:paraId="1179E3F0" w14:textId="5CE0C73D" w:rsidR="00433F43" w:rsidRPr="00CF10F4" w:rsidRDefault="0013692B" w:rsidP="00763F7B">
      <w:pPr>
        <w:jc w:val="both"/>
        <w:rPr>
          <w:rFonts w:cs="Arial"/>
        </w:rPr>
      </w:pPr>
      <w:r w:rsidRPr="311B86F1">
        <w:rPr>
          <w:rFonts w:cs="Arial"/>
        </w:rPr>
        <w:t xml:space="preserve">With the </w:t>
      </w:r>
      <w:r w:rsidRPr="00CF10F4">
        <w:rPr>
          <w:rFonts w:cs="Arial"/>
        </w:rPr>
        <w:t>above</w:t>
      </w:r>
      <w:r w:rsidR="00D2777D" w:rsidRPr="00CF10F4">
        <w:rPr>
          <w:rFonts w:cs="Arial"/>
        </w:rPr>
        <w:t xml:space="preserve"> consideration</w:t>
      </w:r>
      <w:r w:rsidR="00D20ADD" w:rsidRPr="00CF10F4">
        <w:rPr>
          <w:rFonts w:cs="Arial"/>
        </w:rPr>
        <w:t>s</w:t>
      </w:r>
      <w:r w:rsidR="00D2777D" w:rsidRPr="00CF10F4">
        <w:rPr>
          <w:rFonts w:cs="Arial"/>
        </w:rPr>
        <w:t xml:space="preserve">, </w:t>
      </w:r>
      <w:r w:rsidR="00E04650" w:rsidRPr="00CF10F4">
        <w:rPr>
          <w:rFonts w:cs="Arial"/>
        </w:rPr>
        <w:t>our group aims to create a tool which</w:t>
      </w:r>
      <w:r w:rsidR="00D20ADD" w:rsidRPr="00CF10F4">
        <w:rPr>
          <w:rFonts w:cs="Arial"/>
        </w:rPr>
        <w:t xml:space="preserve"> will provide the following features for both personal and SMEs users:</w:t>
      </w:r>
    </w:p>
    <w:p w14:paraId="4E1E34BD" w14:textId="165F0B8E" w:rsidR="00D20ADD" w:rsidRPr="00CF10F4" w:rsidRDefault="00B46E4B" w:rsidP="00D20ADD">
      <w:pPr>
        <w:pStyle w:val="ListParagraph"/>
        <w:numPr>
          <w:ilvl w:val="0"/>
          <w:numId w:val="62"/>
        </w:numPr>
        <w:jc w:val="both"/>
        <w:rPr>
          <w:rFonts w:cs="Arial"/>
        </w:rPr>
      </w:pPr>
      <w:r w:rsidRPr="00CF10F4">
        <w:rPr>
          <w:rFonts w:cs="Arial"/>
        </w:rPr>
        <w:t xml:space="preserve">Basic </w:t>
      </w:r>
      <w:r w:rsidR="00D20ADD" w:rsidRPr="00CF10F4">
        <w:rPr>
          <w:rFonts w:cs="Arial"/>
        </w:rPr>
        <w:t>Instagram account</w:t>
      </w:r>
      <w:r w:rsidR="00352786" w:rsidRPr="00CF10F4">
        <w:rPr>
          <w:rFonts w:cs="Arial"/>
        </w:rPr>
        <w:t>’s</w:t>
      </w:r>
      <w:r w:rsidR="00D20ADD" w:rsidRPr="00CF10F4">
        <w:rPr>
          <w:rFonts w:cs="Arial"/>
        </w:rPr>
        <w:t xml:space="preserve"> analysis</w:t>
      </w:r>
    </w:p>
    <w:p w14:paraId="634F3E7C" w14:textId="3B917C88" w:rsidR="00D20ADD" w:rsidRPr="00CF10F4" w:rsidRDefault="00D20ADD">
      <w:pPr>
        <w:pStyle w:val="ListParagraph"/>
        <w:numPr>
          <w:ilvl w:val="0"/>
          <w:numId w:val="62"/>
        </w:numPr>
        <w:jc w:val="both"/>
        <w:rPr>
          <w:rFonts w:cs="Arial"/>
        </w:rPr>
      </w:pPr>
      <w:r w:rsidRPr="00CF10F4">
        <w:rPr>
          <w:rFonts w:cs="Arial"/>
        </w:rPr>
        <w:t>Post recommender</w:t>
      </w:r>
    </w:p>
    <w:p w14:paraId="7723C35B" w14:textId="70FA01A4" w:rsidR="004513B2" w:rsidRDefault="1796BF25" w:rsidP="009F6B36">
      <w:pPr>
        <w:pStyle w:val="ListParagraph"/>
        <w:numPr>
          <w:ilvl w:val="0"/>
          <w:numId w:val="62"/>
        </w:numPr>
        <w:jc w:val="both"/>
        <w:rPr>
          <w:rFonts w:cs="Arial"/>
        </w:rPr>
      </w:pPr>
      <w:r w:rsidRPr="00CF10F4">
        <w:rPr>
          <w:rFonts w:cs="Arial"/>
        </w:rPr>
        <w:t>Instagram Posts’</w:t>
      </w:r>
      <w:r w:rsidR="4CB5C262" w:rsidRPr="00CF10F4">
        <w:rPr>
          <w:rFonts w:cs="Arial"/>
        </w:rPr>
        <w:t xml:space="preserve"> description sentimental analysis</w:t>
      </w:r>
    </w:p>
    <w:p w14:paraId="30AA3227" w14:textId="77777777" w:rsidR="00CF10F4" w:rsidRPr="00CF10F4" w:rsidRDefault="00CF10F4" w:rsidP="00CF10F4">
      <w:pPr>
        <w:pStyle w:val="ListParagraph"/>
        <w:ind w:left="1080"/>
        <w:jc w:val="both"/>
        <w:rPr>
          <w:rFonts w:cs="Arial"/>
        </w:rPr>
      </w:pPr>
    </w:p>
    <w:p w14:paraId="7287BD0A" w14:textId="5722066B" w:rsidR="00B10122" w:rsidRPr="00644CA5" w:rsidRDefault="26AEF3A3" w:rsidP="000F08B6">
      <w:pPr>
        <w:pStyle w:val="Heading2"/>
      </w:pPr>
      <w:bookmarkStart w:id="43" w:name="_Toc133134608"/>
      <w:bookmarkStart w:id="44" w:name="_Toc135438662"/>
      <w:r>
        <w:t>Market Research</w:t>
      </w:r>
      <w:bookmarkEnd w:id="43"/>
      <w:bookmarkEnd w:id="44"/>
    </w:p>
    <w:p w14:paraId="19273148" w14:textId="7AF6AB3D" w:rsidR="301C7D8A" w:rsidRDefault="00D53651" w:rsidP="00C7241F">
      <w:pPr>
        <w:jc w:val="both"/>
        <w:rPr>
          <w:rFonts w:cs="Arial"/>
        </w:rPr>
      </w:pPr>
      <w:r w:rsidRPr="05542E09">
        <w:rPr>
          <w:rFonts w:cs="Arial"/>
        </w:rPr>
        <w:t xml:space="preserve">The world is not new to automations or </w:t>
      </w:r>
      <w:r w:rsidR="00852308" w:rsidRPr="05542E09">
        <w:rPr>
          <w:rFonts w:cs="Arial"/>
        </w:rPr>
        <w:t>other</w:t>
      </w:r>
      <w:r w:rsidRPr="05542E09">
        <w:rPr>
          <w:rFonts w:cs="Arial"/>
        </w:rPr>
        <w:t xml:space="preserve"> robots in assisting </w:t>
      </w:r>
      <w:r w:rsidR="00A22006" w:rsidRPr="05542E09">
        <w:rPr>
          <w:rFonts w:cs="Arial"/>
        </w:rPr>
        <w:t xml:space="preserve">the human lives </w:t>
      </w:r>
      <w:r w:rsidR="00FB7923" w:rsidRPr="05542E09">
        <w:rPr>
          <w:rFonts w:cs="Arial"/>
        </w:rPr>
        <w:t xml:space="preserve">for a better front, and this is also true for social media platform like Instagram. </w:t>
      </w:r>
      <w:r w:rsidR="007F7A57" w:rsidRPr="05542E09">
        <w:rPr>
          <w:rFonts w:cs="Arial"/>
        </w:rPr>
        <w:t>Since the launch of Instagram social media platform almost 13 years ago, there have been various tools and robot automations surfaced in the market which aims to help content creators and account owners to gain popularity or an edge against their competitors.</w:t>
      </w:r>
    </w:p>
    <w:p w14:paraId="2A952347" w14:textId="77777777" w:rsidR="00213AF8" w:rsidRDefault="00213AF8" w:rsidP="00DA793B">
      <w:pPr>
        <w:rPr>
          <w:rFonts w:cs="Arial"/>
        </w:rPr>
      </w:pPr>
    </w:p>
    <w:p w14:paraId="37A9517B" w14:textId="36457F5D" w:rsidR="00966A37" w:rsidRPr="00966A37" w:rsidRDefault="00516629" w:rsidP="00A554E6">
      <w:pPr>
        <w:pStyle w:val="Heading3"/>
      </w:pPr>
      <w:r w:rsidRPr="00516629">
        <w:t xml:space="preserve"> </w:t>
      </w:r>
      <w:bookmarkStart w:id="45" w:name="_Toc135438663"/>
      <w:r w:rsidRPr="00516629">
        <w:t>Market Competition analysis</w:t>
      </w:r>
      <w:bookmarkEnd w:id="45"/>
    </w:p>
    <w:p w14:paraId="46CF1FA4" w14:textId="46A54C4D" w:rsidR="00213AF8" w:rsidRPr="00213AF8" w:rsidRDefault="00213AF8" w:rsidP="00763F7B">
      <w:pPr>
        <w:jc w:val="both"/>
        <w:rPr>
          <w:rFonts w:cs="Arial"/>
        </w:rPr>
      </w:pPr>
      <w:r w:rsidRPr="00213AF8">
        <w:rPr>
          <w:rFonts w:cs="Arial"/>
        </w:rPr>
        <w:t xml:space="preserve">There are several existing tools which are available in the market. These Instagram growth and management tools primarily focuses on scheduling and managing posts, rather than recommending a personalised post or comments that helps to grow the audience base. They also do not analyse the quality of the account comment which will appeal to the audience base of their account. </w:t>
      </w:r>
    </w:p>
    <w:p w14:paraId="12FDB451" w14:textId="62242EF0" w:rsidR="00213AF8" w:rsidRPr="00213AF8" w:rsidRDefault="00213AF8" w:rsidP="00763F7B">
      <w:pPr>
        <w:jc w:val="both"/>
        <w:rPr>
          <w:rFonts w:cs="Arial"/>
        </w:rPr>
      </w:pPr>
      <w:r w:rsidRPr="00213AF8">
        <w:rPr>
          <w:rFonts w:cs="Arial"/>
        </w:rPr>
        <w:lastRenderedPageBreak/>
        <w:t>Moreover, some of these bots or automation services</w:t>
      </w:r>
      <w:r w:rsidR="00765C37">
        <w:rPr>
          <w:rFonts w:cs="Arial"/>
        </w:rPr>
        <w:t xml:space="preserve"> </w:t>
      </w:r>
      <w:sdt>
        <w:sdtPr>
          <w:rPr>
            <w:rFonts w:cs="Arial"/>
          </w:rPr>
          <w:id w:val="-878233231"/>
          <w:citation/>
        </w:sdtPr>
        <w:sdtContent>
          <w:r w:rsidR="00765C37">
            <w:rPr>
              <w:rFonts w:cs="Arial"/>
            </w:rPr>
            <w:fldChar w:fldCharType="begin"/>
          </w:r>
          <w:r w:rsidR="00765C37">
            <w:rPr>
              <w:rFonts w:cs="Arial"/>
            </w:rPr>
            <w:instrText xml:space="preserve"> CITATION Gre23 \l 18441 </w:instrText>
          </w:r>
          <w:r w:rsidR="00765C37">
            <w:rPr>
              <w:rFonts w:cs="Arial"/>
            </w:rPr>
            <w:fldChar w:fldCharType="separate"/>
          </w:r>
          <w:r w:rsidR="00831778" w:rsidRPr="00831778">
            <w:rPr>
              <w:rFonts w:cs="Arial"/>
              <w:noProof/>
            </w:rPr>
            <w:t>(Taslaud, 2023)</w:t>
          </w:r>
          <w:r w:rsidR="00765C37">
            <w:rPr>
              <w:rFonts w:cs="Arial"/>
            </w:rPr>
            <w:fldChar w:fldCharType="end"/>
          </w:r>
        </w:sdtContent>
      </w:sdt>
      <w:r w:rsidRPr="00213AF8">
        <w:rPr>
          <w:rFonts w:cs="Arial"/>
        </w:rPr>
        <w:t xml:space="preserve"> are working against the Instagram’s terms of use, where it can result in account suspension or even closure.</w:t>
      </w:r>
      <w:sdt>
        <w:sdtPr>
          <w:rPr>
            <w:rFonts w:cs="Arial"/>
          </w:rPr>
          <w:id w:val="970867920"/>
          <w:citation/>
        </w:sdtPr>
        <w:sdtContent>
          <w:r w:rsidR="00BC4298">
            <w:rPr>
              <w:rFonts w:cs="Arial"/>
            </w:rPr>
            <w:fldChar w:fldCharType="begin"/>
          </w:r>
          <w:r w:rsidR="00BC4298">
            <w:rPr>
              <w:rFonts w:cs="Arial"/>
            </w:rPr>
            <w:instrText xml:space="preserve"> CITATION Met23 \l 18441 </w:instrText>
          </w:r>
          <w:r w:rsidR="00BC4298">
            <w:rPr>
              <w:rFonts w:cs="Arial"/>
            </w:rPr>
            <w:fldChar w:fldCharType="separate"/>
          </w:r>
          <w:r w:rsidR="00831778">
            <w:rPr>
              <w:rFonts w:cs="Arial"/>
              <w:noProof/>
            </w:rPr>
            <w:t xml:space="preserve"> </w:t>
          </w:r>
          <w:r w:rsidR="00831778" w:rsidRPr="00831778">
            <w:rPr>
              <w:rFonts w:cs="Arial"/>
              <w:noProof/>
            </w:rPr>
            <w:t>(Meta, 2023)</w:t>
          </w:r>
          <w:r w:rsidR="00BC4298">
            <w:rPr>
              <w:rFonts w:cs="Arial"/>
            </w:rPr>
            <w:fldChar w:fldCharType="end"/>
          </w:r>
        </w:sdtContent>
      </w:sdt>
      <w:r w:rsidRPr="00213AF8">
        <w:rPr>
          <w:rFonts w:cs="Arial"/>
        </w:rPr>
        <w:t xml:space="preserve"> </w:t>
      </w:r>
      <w:r w:rsidR="00651EFA">
        <w:rPr>
          <w:rFonts w:cs="Arial"/>
        </w:rPr>
        <w:t xml:space="preserve">Examples of such misuse of terms includes automating the tasks or content creation, following of bots or fake accounts to boost follower base. </w:t>
      </w:r>
      <w:r w:rsidRPr="00213AF8">
        <w:rPr>
          <w:rFonts w:cs="Arial"/>
        </w:rPr>
        <w:t>Our product focus on assisting the business owners to understand how their account post or comment stands against their competitors, or to recommend post or comment which are personalised, AI-driven to growing their audience base which is in line with Instagram’s terms of use.</w:t>
      </w:r>
    </w:p>
    <w:p w14:paraId="27DD735D" w14:textId="55CF2F58" w:rsidR="00CC5C4D" w:rsidRDefault="00852308" w:rsidP="009F6B36">
      <w:pPr>
        <w:jc w:val="both"/>
        <w:rPr>
          <w:rFonts w:cs="Arial"/>
        </w:rPr>
      </w:pPr>
      <w:r w:rsidRPr="05542E09">
        <w:rPr>
          <w:rFonts w:cs="Arial"/>
        </w:rPr>
        <w:t xml:space="preserve">Some of the competitors found during our research includes </w:t>
      </w:r>
      <w:proofErr w:type="spellStart"/>
      <w:r w:rsidR="00EB7A14" w:rsidRPr="05542E09">
        <w:rPr>
          <w:rFonts w:cs="Arial"/>
        </w:rPr>
        <w:t>Iconosqua</w:t>
      </w:r>
      <w:r w:rsidR="004D1BEA" w:rsidRPr="05542E09">
        <w:rPr>
          <w:rFonts w:cs="Arial"/>
        </w:rPr>
        <w:t>re</w:t>
      </w:r>
      <w:proofErr w:type="spellEnd"/>
      <w:r w:rsidR="004D1BEA" w:rsidRPr="05542E09">
        <w:rPr>
          <w:rFonts w:cs="Arial"/>
        </w:rPr>
        <w:t xml:space="preserve"> and AI Grow, which them both </w:t>
      </w:r>
      <w:r w:rsidR="00081D39" w:rsidRPr="05542E09">
        <w:rPr>
          <w:rFonts w:cs="Arial"/>
        </w:rPr>
        <w:t>gain</w:t>
      </w:r>
      <w:r w:rsidR="00F347DA" w:rsidRPr="05542E09">
        <w:rPr>
          <w:rFonts w:cs="Arial"/>
        </w:rPr>
        <w:t xml:space="preserve">ed </w:t>
      </w:r>
      <w:r w:rsidR="00081D39" w:rsidRPr="05542E09">
        <w:rPr>
          <w:rFonts w:cs="Arial"/>
        </w:rPr>
        <w:t xml:space="preserve">quite </w:t>
      </w:r>
      <w:r w:rsidR="00F347DA" w:rsidRPr="05542E09">
        <w:rPr>
          <w:rFonts w:cs="Arial"/>
        </w:rPr>
        <w:t xml:space="preserve">impressive reviews from the users. They provided features such as competitor analysis and </w:t>
      </w:r>
      <w:r w:rsidR="00DF3860" w:rsidRPr="05542E09">
        <w:rPr>
          <w:rFonts w:cs="Arial"/>
        </w:rPr>
        <w:t xml:space="preserve">hashtag recommendations as some of the top feedback from users which are their primary reason for choosing them. As with </w:t>
      </w:r>
      <w:r w:rsidR="00ED6963" w:rsidRPr="05542E09">
        <w:rPr>
          <w:rFonts w:cs="Arial"/>
        </w:rPr>
        <w:t>every good tool or product, there bound to have negative feedback for the usage. In one of the review posts, it is noted that competitor analysis is taking more than a day for it to be reflected. This is where our team strive to use our algorithm to gain an advantageous edge.</w:t>
      </w:r>
    </w:p>
    <w:p w14:paraId="12C4659F" w14:textId="320779A3" w:rsidR="00ED6963" w:rsidRPr="00213AF8" w:rsidRDefault="00ED6963" w:rsidP="00213AF8">
      <w:pPr>
        <w:rPr>
          <w:rFonts w:cs="Arial"/>
        </w:rPr>
      </w:pPr>
    </w:p>
    <w:p w14:paraId="7EA6903B" w14:textId="70C22D6C" w:rsidR="00213AF8" w:rsidRPr="00A554E6" w:rsidRDefault="00516629" w:rsidP="009F6B36">
      <w:pPr>
        <w:pStyle w:val="Heading3"/>
        <w:rPr>
          <w:rFonts w:cs="Arial"/>
        </w:rPr>
      </w:pPr>
      <w:bookmarkStart w:id="46" w:name="_Toc133649292"/>
      <w:bookmarkStart w:id="47" w:name="_Toc133650237"/>
      <w:bookmarkStart w:id="48" w:name="_Toc135438664"/>
      <w:bookmarkEnd w:id="46"/>
      <w:bookmarkEnd w:id="47"/>
      <w:r w:rsidRPr="00516629">
        <w:rPr>
          <w:rFonts w:cs="Arial"/>
        </w:rPr>
        <w:t>Target Customers</w:t>
      </w:r>
      <w:bookmarkEnd w:id="48"/>
    </w:p>
    <w:p w14:paraId="56F8223D" w14:textId="499998CA" w:rsidR="00213AF8" w:rsidRPr="000C390D" w:rsidRDefault="00213AF8" w:rsidP="63516E91">
      <w:pPr>
        <w:jc w:val="both"/>
        <w:rPr>
          <w:rFonts w:cs="Arial"/>
        </w:rPr>
      </w:pPr>
      <w:r w:rsidRPr="000C390D">
        <w:rPr>
          <w:rFonts w:cs="Arial"/>
        </w:rPr>
        <w:t>Our target customers are</w:t>
      </w:r>
      <w:r w:rsidR="11A9B531" w:rsidRPr="000C390D">
        <w:rPr>
          <w:rFonts w:cs="Arial"/>
        </w:rPr>
        <w:t xml:space="preserve"> </w:t>
      </w:r>
      <w:r w:rsidR="11A9B531" w:rsidRPr="000C390D">
        <w:rPr>
          <w:rFonts w:eastAsia="Arial" w:cs="Arial"/>
        </w:rPr>
        <w:t>social media influencers, brand specialist and</w:t>
      </w:r>
      <w:r w:rsidRPr="000C390D">
        <w:rPr>
          <w:rFonts w:cs="Arial"/>
        </w:rPr>
        <w:t xml:space="preserve"> SME business owners or their business’s marketing team who wants to grow their account and increase engagement. This comprises of small and medium businesses, enterprises, influencers, and individuals who uses Instagram for their personal branding, </w:t>
      </w:r>
      <w:r w:rsidR="000B74AB" w:rsidRPr="000C390D">
        <w:rPr>
          <w:rFonts w:cs="Arial"/>
        </w:rPr>
        <w:t>product,</w:t>
      </w:r>
      <w:r w:rsidRPr="000C390D">
        <w:rPr>
          <w:rFonts w:cs="Arial"/>
        </w:rPr>
        <w:t xml:space="preserve"> or services. Our products </w:t>
      </w:r>
      <w:r w:rsidR="000B74AB" w:rsidRPr="000C390D">
        <w:rPr>
          <w:rFonts w:cs="Arial"/>
        </w:rPr>
        <w:t>appeal</w:t>
      </w:r>
      <w:r w:rsidRPr="000C390D">
        <w:rPr>
          <w:rFonts w:cs="Arial"/>
        </w:rPr>
        <w:t xml:space="preserve"> to those who are willing to commit to growing their accounts </w:t>
      </w:r>
      <w:r w:rsidR="007B6456" w:rsidRPr="000C390D">
        <w:rPr>
          <w:rFonts w:cs="Arial"/>
        </w:rPr>
        <w:t>organically and</w:t>
      </w:r>
      <w:r w:rsidRPr="000C390D">
        <w:rPr>
          <w:rFonts w:cs="Arial"/>
        </w:rPr>
        <w:t xml:space="preserve"> are willing to invest their time and effort to achieve their goals.</w:t>
      </w:r>
    </w:p>
    <w:p w14:paraId="08467347" w14:textId="77777777" w:rsidR="00213AF8" w:rsidRPr="00213AF8" w:rsidRDefault="00213AF8" w:rsidP="00213AF8">
      <w:pPr>
        <w:rPr>
          <w:rFonts w:cs="Arial"/>
        </w:rPr>
      </w:pPr>
    </w:p>
    <w:p w14:paraId="38263513" w14:textId="5DAA8F68" w:rsidR="00213AF8" w:rsidRPr="00A554E6" w:rsidRDefault="00516629" w:rsidP="009F6B36">
      <w:pPr>
        <w:pStyle w:val="Heading3"/>
        <w:rPr>
          <w:rFonts w:cs="Arial"/>
        </w:rPr>
      </w:pPr>
      <w:bookmarkStart w:id="49" w:name="_Toc133649294"/>
      <w:bookmarkStart w:id="50" w:name="_Toc133650239"/>
      <w:bookmarkStart w:id="51" w:name="_Toc135438665"/>
      <w:bookmarkEnd w:id="49"/>
      <w:bookmarkEnd w:id="50"/>
      <w:r w:rsidRPr="00516629">
        <w:rPr>
          <w:rFonts w:cs="Arial"/>
        </w:rPr>
        <w:t>Revenue Model</w:t>
      </w:r>
      <w:bookmarkEnd w:id="51"/>
    </w:p>
    <w:p w14:paraId="2CCEFD69" w14:textId="6B1A2C27" w:rsidR="00213AF8" w:rsidRPr="00213AF8" w:rsidRDefault="00213AF8" w:rsidP="00C7241F">
      <w:pPr>
        <w:jc w:val="both"/>
        <w:rPr>
          <w:rFonts w:cs="Arial"/>
        </w:rPr>
      </w:pPr>
      <w:r w:rsidRPr="63516E91">
        <w:rPr>
          <w:rFonts w:cs="Arial"/>
        </w:rPr>
        <w:t>We planned to adopt two price plan model, one being the free account, and the other a subscription-based revenue model, with monthly or yearly fees. The free account will comprise of basic account analysis, where the paid account will offer a range of functionality and support.</w:t>
      </w:r>
    </w:p>
    <w:p w14:paraId="39A3F095" w14:textId="661CBBCB" w:rsidR="00213AF8" w:rsidRPr="000C390D" w:rsidRDefault="52190591" w:rsidP="00C7241F">
      <w:pPr>
        <w:jc w:val="both"/>
        <w:rPr>
          <w:rFonts w:eastAsia="Arial" w:cs="Arial"/>
        </w:rPr>
      </w:pPr>
      <w:r w:rsidRPr="000C390D">
        <w:rPr>
          <w:rFonts w:eastAsia="Arial" w:cs="Arial"/>
        </w:rPr>
        <w:t>Free model provides analysis of an individual posts and comes up on the overall analysis of their page, performance, sentiment of the profile and other various facts.</w:t>
      </w:r>
    </w:p>
    <w:p w14:paraId="5699D1CD" w14:textId="2D2B0F11" w:rsidR="00213AF8" w:rsidRPr="000C390D" w:rsidRDefault="52190591" w:rsidP="00C7241F">
      <w:pPr>
        <w:jc w:val="both"/>
        <w:rPr>
          <w:rFonts w:eastAsia="Arial" w:cs="Arial"/>
        </w:rPr>
      </w:pPr>
      <w:r w:rsidRPr="000C390D">
        <w:rPr>
          <w:rFonts w:eastAsia="Arial" w:cs="Arial"/>
        </w:rPr>
        <w:t>Subscription account comes up with the following functions on top of the overall analysis:</w:t>
      </w:r>
    </w:p>
    <w:p w14:paraId="05FD808F" w14:textId="424B9BD4" w:rsidR="00213AF8" w:rsidRPr="000C390D" w:rsidRDefault="52190591" w:rsidP="00C7241F">
      <w:pPr>
        <w:pStyle w:val="ListParagraph"/>
        <w:numPr>
          <w:ilvl w:val="0"/>
          <w:numId w:val="23"/>
        </w:numPr>
        <w:jc w:val="both"/>
        <w:rPr>
          <w:rFonts w:eastAsia="Arial" w:cs="Arial"/>
        </w:rPr>
      </w:pPr>
      <w:r w:rsidRPr="000C390D">
        <w:rPr>
          <w:rFonts w:eastAsia="Arial" w:cs="Arial"/>
        </w:rPr>
        <w:t>Topics that provides maximum reach</w:t>
      </w:r>
    </w:p>
    <w:p w14:paraId="261B7953" w14:textId="67DA2049" w:rsidR="00213AF8" w:rsidRPr="000C390D" w:rsidRDefault="52190591" w:rsidP="00C7241F">
      <w:pPr>
        <w:pStyle w:val="ListParagraph"/>
        <w:numPr>
          <w:ilvl w:val="0"/>
          <w:numId w:val="23"/>
        </w:numPr>
        <w:jc w:val="both"/>
        <w:rPr>
          <w:rFonts w:eastAsia="Arial" w:cs="Arial"/>
        </w:rPr>
      </w:pPr>
      <w:r w:rsidRPr="000C390D">
        <w:rPr>
          <w:rFonts w:eastAsia="Arial" w:cs="Arial"/>
        </w:rPr>
        <w:t>Skills</w:t>
      </w:r>
    </w:p>
    <w:p w14:paraId="2203D181" w14:textId="7308D924" w:rsidR="00213AF8" w:rsidRPr="000C390D" w:rsidRDefault="52190591" w:rsidP="63516E91">
      <w:pPr>
        <w:pStyle w:val="ListParagraph"/>
        <w:numPr>
          <w:ilvl w:val="0"/>
          <w:numId w:val="23"/>
        </w:numPr>
        <w:jc w:val="both"/>
        <w:rPr>
          <w:rFonts w:eastAsia="Arial" w:cs="Arial"/>
        </w:rPr>
      </w:pPr>
      <w:r w:rsidRPr="000C390D">
        <w:rPr>
          <w:rFonts w:eastAsia="Arial" w:cs="Arial"/>
        </w:rPr>
        <w:lastRenderedPageBreak/>
        <w:t>Understanding their profile – Prediction of likes that is targeted to be achieved and the actual likes. Various topics and its performance with respect to the Instagram profile.</w:t>
      </w:r>
    </w:p>
    <w:p w14:paraId="4D27B895" w14:textId="4F2C6706" w:rsidR="00213AF8" w:rsidRPr="000C390D" w:rsidRDefault="52190591" w:rsidP="63516E91">
      <w:pPr>
        <w:pStyle w:val="ListParagraph"/>
        <w:numPr>
          <w:ilvl w:val="0"/>
          <w:numId w:val="23"/>
        </w:numPr>
        <w:jc w:val="both"/>
        <w:rPr>
          <w:rFonts w:eastAsia="Arial" w:cs="Arial"/>
        </w:rPr>
      </w:pPr>
      <w:r w:rsidRPr="000C390D">
        <w:rPr>
          <w:rFonts w:eastAsia="Arial" w:cs="Arial"/>
        </w:rPr>
        <w:t>Recommendation:</w:t>
      </w:r>
    </w:p>
    <w:p w14:paraId="1A56443E" w14:textId="4C099775" w:rsidR="00213AF8" w:rsidRPr="000C390D" w:rsidRDefault="52190591" w:rsidP="63516E91">
      <w:pPr>
        <w:pStyle w:val="ListParagraph"/>
        <w:numPr>
          <w:ilvl w:val="1"/>
          <w:numId w:val="23"/>
        </w:numPr>
        <w:jc w:val="both"/>
        <w:rPr>
          <w:rFonts w:eastAsia="Arial" w:cs="Arial"/>
        </w:rPr>
      </w:pPr>
      <w:r w:rsidRPr="000C390D">
        <w:rPr>
          <w:rFonts w:eastAsia="Arial" w:cs="Arial"/>
        </w:rPr>
        <w:t>Consistency</w:t>
      </w:r>
    </w:p>
    <w:p w14:paraId="315AF29C" w14:textId="30AC216A" w:rsidR="00213AF8" w:rsidRPr="000C390D" w:rsidRDefault="52190591" w:rsidP="63516E91">
      <w:pPr>
        <w:pStyle w:val="ListParagraph"/>
        <w:numPr>
          <w:ilvl w:val="1"/>
          <w:numId w:val="23"/>
        </w:numPr>
        <w:jc w:val="both"/>
        <w:rPr>
          <w:rFonts w:eastAsia="Arial" w:cs="Arial"/>
        </w:rPr>
      </w:pPr>
      <w:r w:rsidRPr="000C390D">
        <w:rPr>
          <w:rFonts w:eastAsia="Arial" w:cs="Arial"/>
        </w:rPr>
        <w:t>Hashtags</w:t>
      </w:r>
    </w:p>
    <w:p w14:paraId="470220AC" w14:textId="6F03026F" w:rsidR="00213AF8" w:rsidRPr="000C390D" w:rsidRDefault="52190591" w:rsidP="63516E91">
      <w:pPr>
        <w:pStyle w:val="ListParagraph"/>
        <w:numPr>
          <w:ilvl w:val="1"/>
          <w:numId w:val="23"/>
        </w:numPr>
        <w:jc w:val="both"/>
        <w:rPr>
          <w:rFonts w:eastAsia="Arial" w:cs="Arial"/>
        </w:rPr>
      </w:pPr>
      <w:r w:rsidRPr="000C390D">
        <w:rPr>
          <w:rFonts w:eastAsia="Arial" w:cs="Arial"/>
        </w:rPr>
        <w:t>Collaboration with other accounts</w:t>
      </w:r>
    </w:p>
    <w:p w14:paraId="3DD99818" w14:textId="05C30FE2" w:rsidR="00213AF8" w:rsidRPr="000C390D" w:rsidRDefault="52190591" w:rsidP="63516E91">
      <w:pPr>
        <w:pStyle w:val="ListParagraph"/>
        <w:numPr>
          <w:ilvl w:val="1"/>
          <w:numId w:val="23"/>
        </w:numPr>
        <w:jc w:val="both"/>
        <w:rPr>
          <w:rFonts w:eastAsia="Arial" w:cs="Arial"/>
        </w:rPr>
      </w:pPr>
      <w:r w:rsidRPr="000C390D">
        <w:rPr>
          <w:rFonts w:eastAsia="Arial" w:cs="Arial"/>
        </w:rPr>
        <w:t>Instagram Ads</w:t>
      </w:r>
    </w:p>
    <w:p w14:paraId="1BDC6104" w14:textId="40D6A552" w:rsidR="00213AF8" w:rsidRPr="00213AF8" w:rsidRDefault="00213AF8" w:rsidP="63516E91">
      <w:pPr>
        <w:rPr>
          <w:rFonts w:cs="Arial"/>
        </w:rPr>
      </w:pPr>
    </w:p>
    <w:p w14:paraId="5BB2D877" w14:textId="28E66B2F" w:rsidR="00213AF8" w:rsidRPr="00A554E6" w:rsidRDefault="00516629" w:rsidP="009F6B36">
      <w:pPr>
        <w:pStyle w:val="Heading3"/>
        <w:rPr>
          <w:rFonts w:cs="Arial"/>
        </w:rPr>
      </w:pPr>
      <w:bookmarkStart w:id="52" w:name="_Toc133649296"/>
      <w:bookmarkStart w:id="53" w:name="_Toc133650241"/>
      <w:bookmarkStart w:id="54" w:name="_Toc135438666"/>
      <w:bookmarkEnd w:id="52"/>
      <w:bookmarkEnd w:id="53"/>
      <w:r w:rsidRPr="00516629">
        <w:rPr>
          <w:rFonts w:cs="Arial"/>
        </w:rPr>
        <w:t>Market analysis</w:t>
      </w:r>
      <w:bookmarkEnd w:id="54"/>
    </w:p>
    <w:p w14:paraId="7727457D" w14:textId="42ACB42A" w:rsidR="00213AF8" w:rsidRPr="00213AF8" w:rsidRDefault="00213AF8" w:rsidP="00763F7B">
      <w:pPr>
        <w:jc w:val="both"/>
        <w:rPr>
          <w:rFonts w:cs="Arial"/>
        </w:rPr>
      </w:pPr>
      <w:r w:rsidRPr="00213AF8">
        <w:rPr>
          <w:rFonts w:cs="Arial"/>
        </w:rPr>
        <w:t xml:space="preserve">To determine the potential demand for an Instagram recommender and growth software, we had conducted surveys and interviews with a sample of 140 people consists of SMEs business owners, influencers, and individuals who use Instagram for their personal branding, </w:t>
      </w:r>
      <w:r w:rsidR="0005575E" w:rsidRPr="00213AF8">
        <w:rPr>
          <w:rFonts w:cs="Arial"/>
        </w:rPr>
        <w:t>product,</w:t>
      </w:r>
      <w:r w:rsidRPr="00213AF8">
        <w:rPr>
          <w:rFonts w:cs="Arial"/>
        </w:rPr>
        <w:t xml:space="preserve"> or services. The survey and interview questions focused on their Instagram usage, goals for their accounts, and their interest in using a personalised account recommender and growth software features.</w:t>
      </w:r>
    </w:p>
    <w:p w14:paraId="38A1BAB5" w14:textId="77777777" w:rsidR="00213AF8" w:rsidRPr="00213AF8" w:rsidRDefault="00213AF8" w:rsidP="00213AF8">
      <w:pPr>
        <w:rPr>
          <w:rFonts w:cs="Arial"/>
        </w:rPr>
      </w:pPr>
    </w:p>
    <w:p w14:paraId="07544147" w14:textId="6BEEF98D" w:rsidR="00213AF8" w:rsidRPr="00A554E6" w:rsidRDefault="00516629" w:rsidP="009F6B36">
      <w:pPr>
        <w:pStyle w:val="Heading4"/>
        <w:rPr>
          <w:rFonts w:cs="Arial"/>
        </w:rPr>
      </w:pPr>
      <w:r w:rsidRPr="00516629">
        <w:rPr>
          <w:rFonts w:cs="Arial"/>
        </w:rPr>
        <w:t>Results</w:t>
      </w:r>
    </w:p>
    <w:p w14:paraId="07ADFD59" w14:textId="139046B5" w:rsidR="00213AF8" w:rsidRDefault="00213AF8" w:rsidP="009F6B36">
      <w:pPr>
        <w:jc w:val="both"/>
        <w:rPr>
          <w:rFonts w:cs="Arial"/>
        </w:rPr>
      </w:pPr>
      <w:r w:rsidRPr="05542E09">
        <w:rPr>
          <w:rFonts w:cs="Arial"/>
        </w:rPr>
        <w:t xml:space="preserve">The survey and interview results revealed that </w:t>
      </w:r>
      <w:r w:rsidR="0005575E" w:rsidRPr="05542E09">
        <w:rPr>
          <w:rFonts w:cs="Arial"/>
        </w:rPr>
        <w:t>most</w:t>
      </w:r>
      <w:r w:rsidRPr="05542E09">
        <w:rPr>
          <w:rFonts w:cs="Arial"/>
        </w:rPr>
        <w:t xml:space="preserve"> Instagram users are actively seeking ways to grow their accounts and increase engagement.</w:t>
      </w:r>
      <w:r w:rsidR="00320D41" w:rsidRPr="05542E09">
        <w:rPr>
          <w:rFonts w:cs="Arial"/>
        </w:rPr>
        <w:t xml:space="preserve"> This is especially so for the small and medium enterprise business owner</w:t>
      </w:r>
      <w:r w:rsidR="0078227C" w:rsidRPr="05542E09">
        <w:rPr>
          <w:rFonts w:cs="Arial"/>
        </w:rPr>
        <w:t xml:space="preserve">s where they are facing difficulties in getting ideas for content and hashtag creation. </w:t>
      </w:r>
      <w:r w:rsidR="000B3960" w:rsidRPr="05542E09">
        <w:rPr>
          <w:rFonts w:cs="Arial"/>
        </w:rPr>
        <w:t xml:space="preserve">With a 100% agreement from our survey of business owners from small and medium enterprise, this </w:t>
      </w:r>
      <w:r w:rsidR="00663E9B" w:rsidRPr="05542E09">
        <w:rPr>
          <w:rFonts w:cs="Arial"/>
        </w:rPr>
        <w:t>spurs</w:t>
      </w:r>
      <w:r w:rsidR="000B3960" w:rsidRPr="05542E09">
        <w:rPr>
          <w:rFonts w:cs="Arial"/>
        </w:rPr>
        <w:t xml:space="preserve"> us to </w:t>
      </w:r>
      <w:r w:rsidR="00663E9B" w:rsidRPr="05542E09">
        <w:rPr>
          <w:rFonts w:cs="Arial"/>
        </w:rPr>
        <w:t>work hard on the recommender tool for them.</w:t>
      </w:r>
    </w:p>
    <w:p w14:paraId="40B07814" w14:textId="77777777" w:rsidR="00213AF8" w:rsidRPr="00644CA5" w:rsidRDefault="00213AF8" w:rsidP="00DA793B">
      <w:pPr>
        <w:rPr>
          <w:rFonts w:cs="Arial"/>
        </w:rPr>
      </w:pPr>
    </w:p>
    <w:p w14:paraId="05421905" w14:textId="4C2DF560" w:rsidR="00AC6AB1" w:rsidRPr="00644CA5" w:rsidRDefault="00433384" w:rsidP="00433384">
      <w:pPr>
        <w:pStyle w:val="Heading2"/>
        <w:rPr>
          <w:rFonts w:cs="Arial"/>
        </w:rPr>
      </w:pPr>
      <w:bookmarkStart w:id="55" w:name="_Toc133134613"/>
      <w:bookmarkStart w:id="56" w:name="_Toc135438667"/>
      <w:r w:rsidRPr="357EC751">
        <w:rPr>
          <w:rFonts w:cs="Arial"/>
        </w:rPr>
        <w:t>Project Objective &amp; Impact</w:t>
      </w:r>
      <w:bookmarkEnd w:id="55"/>
      <w:bookmarkEnd w:id="56"/>
    </w:p>
    <w:p w14:paraId="25E6C40E" w14:textId="1DA5AF30" w:rsidR="00DA793B" w:rsidRDefault="00C7241F" w:rsidP="00C7241F">
      <w:pPr>
        <w:jc w:val="both"/>
        <w:rPr>
          <w:rFonts w:cs="Arial"/>
        </w:rPr>
      </w:pPr>
      <w:r>
        <w:rPr>
          <w:rFonts w:cs="Arial"/>
        </w:rPr>
        <w:t>O</w:t>
      </w:r>
      <w:r w:rsidR="002E412A" w:rsidRPr="63516E91">
        <w:rPr>
          <w:rFonts w:cs="Arial"/>
        </w:rPr>
        <w:t>ur</w:t>
      </w:r>
      <w:r>
        <w:rPr>
          <w:rFonts w:cs="Arial"/>
        </w:rPr>
        <w:t xml:space="preserve"> project</w:t>
      </w:r>
      <w:r w:rsidR="002E412A" w:rsidRPr="63516E91">
        <w:rPr>
          <w:rFonts w:cs="Arial"/>
        </w:rPr>
        <w:t xml:space="preserve"> objective is to offer a better alternative to the </w:t>
      </w:r>
      <w:r w:rsidR="24A6F832" w:rsidRPr="005D7C5F">
        <w:rPr>
          <w:rFonts w:cs="Arial"/>
        </w:rPr>
        <w:t>social media influencers and</w:t>
      </w:r>
      <w:r w:rsidR="24A6F832" w:rsidRPr="63516E91">
        <w:rPr>
          <w:rFonts w:cs="Arial"/>
        </w:rPr>
        <w:t xml:space="preserve"> </w:t>
      </w:r>
      <w:r w:rsidR="002E412A" w:rsidRPr="63516E91">
        <w:rPr>
          <w:rFonts w:cs="Arial"/>
        </w:rPr>
        <w:t>small and medium enterprise business owners who are interested in gaining better brand awareness and content quality of their business posts in the Instagram social media platform of their business account.</w:t>
      </w:r>
      <w:r w:rsidR="00B75415" w:rsidRPr="63516E91">
        <w:rPr>
          <w:rFonts w:cs="Arial"/>
        </w:rPr>
        <w:t xml:space="preserve"> We aim to provide features </w:t>
      </w:r>
      <w:r w:rsidR="00365C6A" w:rsidRPr="63516E91">
        <w:rPr>
          <w:rFonts w:cs="Arial"/>
        </w:rPr>
        <w:t>that will let them gain a better understanding on where their account strength and weakness are.</w:t>
      </w:r>
    </w:p>
    <w:p w14:paraId="29629B2A" w14:textId="739BE8FB" w:rsidR="00365C6A" w:rsidRDefault="00503F35" w:rsidP="00C7241F">
      <w:pPr>
        <w:jc w:val="both"/>
        <w:rPr>
          <w:rFonts w:cs="Arial"/>
        </w:rPr>
      </w:pPr>
      <w:r w:rsidRPr="05542E09">
        <w:rPr>
          <w:rFonts w:cs="Arial"/>
        </w:rPr>
        <w:t xml:space="preserve">In our product IG4U, user would be able to register for either a free or paid account, and they will be able to gain </w:t>
      </w:r>
      <w:r w:rsidR="00D92316" w:rsidRPr="05542E09">
        <w:rPr>
          <w:rFonts w:cs="Arial"/>
        </w:rPr>
        <w:t xml:space="preserve">knowledge and account analysis of their business’s Instagram account or </w:t>
      </w:r>
      <w:r w:rsidR="00AF0242" w:rsidRPr="05542E09">
        <w:rPr>
          <w:rFonts w:cs="Arial"/>
        </w:rPr>
        <w:t xml:space="preserve">their </w:t>
      </w:r>
      <w:r w:rsidR="00320D41" w:rsidRPr="05542E09">
        <w:rPr>
          <w:rFonts w:cs="Arial"/>
        </w:rPr>
        <w:t>competitors</w:t>
      </w:r>
      <w:r w:rsidR="00AF0242" w:rsidRPr="05542E09">
        <w:rPr>
          <w:rFonts w:cs="Arial"/>
        </w:rPr>
        <w:t xml:space="preserve"> through simple Instagram account query in the local website of our platform.</w:t>
      </w:r>
    </w:p>
    <w:p w14:paraId="34FE2DF6" w14:textId="5B51EC6C" w:rsidR="00AF0242" w:rsidRDefault="00A93BA0" w:rsidP="00C7241F">
      <w:pPr>
        <w:jc w:val="both"/>
        <w:rPr>
          <w:rFonts w:cs="Arial"/>
        </w:rPr>
      </w:pPr>
      <w:r w:rsidRPr="05542E09">
        <w:rPr>
          <w:rFonts w:cs="Arial"/>
        </w:rPr>
        <w:lastRenderedPageBreak/>
        <w:t>To gain a good coverage of the market, we went through</w:t>
      </w:r>
      <w:r w:rsidR="00611549" w:rsidRPr="05542E09">
        <w:rPr>
          <w:rFonts w:cs="Arial"/>
        </w:rPr>
        <w:t xml:space="preserve"> an extensive processing of over 200k valid Instagram posts data, </w:t>
      </w:r>
      <w:r w:rsidRPr="05542E09">
        <w:rPr>
          <w:rFonts w:cs="Arial"/>
        </w:rPr>
        <w:t xml:space="preserve">built our data models and algorithm </w:t>
      </w:r>
      <w:r w:rsidR="003771BF" w:rsidRPr="05542E09">
        <w:rPr>
          <w:rFonts w:cs="Arial"/>
        </w:rPr>
        <w:t xml:space="preserve">from it. This allows our users to have a competitive edge by </w:t>
      </w:r>
      <w:r w:rsidR="00320D41" w:rsidRPr="05542E09">
        <w:rPr>
          <w:rFonts w:cs="Arial"/>
        </w:rPr>
        <w:t>referring</w:t>
      </w:r>
      <w:r w:rsidR="003771BF" w:rsidRPr="05542E09">
        <w:rPr>
          <w:rFonts w:cs="Arial"/>
        </w:rPr>
        <w:t xml:space="preserve"> through a large data base for analysis.</w:t>
      </w:r>
    </w:p>
    <w:p w14:paraId="3ADD2A58" w14:textId="71BD0974" w:rsidR="00320D41" w:rsidRPr="00644CA5" w:rsidRDefault="00320D41" w:rsidP="00C7241F">
      <w:pPr>
        <w:jc w:val="both"/>
        <w:rPr>
          <w:rFonts w:cs="Arial"/>
        </w:rPr>
      </w:pPr>
      <w:r w:rsidRPr="05542E09">
        <w:rPr>
          <w:rFonts w:cs="Arial"/>
        </w:rPr>
        <w:t xml:space="preserve">Our product is also able to get live feedback update of the interested business account </w:t>
      </w:r>
      <w:r w:rsidR="00352786" w:rsidRPr="05542E09">
        <w:rPr>
          <w:rFonts w:cs="Arial"/>
        </w:rPr>
        <w:t>changes or latest post upon querying. This allows user to gain a better understanding on their post’ strength and weaknesses, and their estimated forecast of content performance.</w:t>
      </w:r>
    </w:p>
    <w:p w14:paraId="658E776B" w14:textId="0CA33992" w:rsidR="0005575E" w:rsidRDefault="0005575E">
      <w:pPr>
        <w:spacing w:line="259" w:lineRule="auto"/>
        <w:rPr>
          <w:rFonts w:cs="Arial"/>
        </w:rPr>
      </w:pPr>
      <w:r>
        <w:rPr>
          <w:rFonts w:cs="Arial"/>
        </w:rPr>
        <w:br w:type="page"/>
      </w:r>
    </w:p>
    <w:p w14:paraId="00E88EF6" w14:textId="22D7F0E2" w:rsidR="008D089E" w:rsidRPr="008D089E" w:rsidRDefault="00AE4F41" w:rsidP="008D089E">
      <w:pPr>
        <w:pStyle w:val="Heading1"/>
        <w:rPr>
          <w:rFonts w:cs="Arial"/>
        </w:rPr>
      </w:pPr>
      <w:bookmarkStart w:id="57" w:name="_Toc133134614"/>
      <w:bookmarkStart w:id="58" w:name="_Toc135438668"/>
      <w:r w:rsidRPr="357EC751">
        <w:rPr>
          <w:rFonts w:cs="Arial"/>
        </w:rPr>
        <w:lastRenderedPageBreak/>
        <w:t xml:space="preserve">Data </w:t>
      </w:r>
      <w:r w:rsidR="00AC0F5F" w:rsidRPr="357EC751">
        <w:rPr>
          <w:rFonts w:cs="Arial"/>
        </w:rPr>
        <w:t>Preparatio</w:t>
      </w:r>
      <w:r w:rsidR="00042F1A" w:rsidRPr="357EC751">
        <w:rPr>
          <w:rFonts w:cs="Arial"/>
        </w:rPr>
        <w:t>n</w:t>
      </w:r>
      <w:bookmarkEnd w:id="57"/>
      <w:bookmarkEnd w:id="58"/>
    </w:p>
    <w:p w14:paraId="45A2F606" w14:textId="79648DEB" w:rsidR="001D1856" w:rsidRDefault="00693E0A" w:rsidP="00F52DC3">
      <w:pPr>
        <w:jc w:val="both"/>
      </w:pPr>
      <w:r>
        <w:t xml:space="preserve">This section </w:t>
      </w:r>
      <w:r w:rsidR="001E48BC">
        <w:t xml:space="preserve">discusses the </w:t>
      </w:r>
      <w:r w:rsidR="00782A8A">
        <w:t>acquisition and processing</w:t>
      </w:r>
      <w:r w:rsidR="00607EDF">
        <w:t xml:space="preserve"> of the data used in this project. </w:t>
      </w:r>
      <w:r w:rsidR="002266C0">
        <w:t xml:space="preserve">Data is the basic building block of </w:t>
      </w:r>
      <w:r w:rsidR="00EE2058">
        <w:t>an Artificial Intelligence (AI) system</w:t>
      </w:r>
      <w:r w:rsidR="0003634E">
        <w:t xml:space="preserve"> which is </w:t>
      </w:r>
      <w:r w:rsidR="00EC7E42">
        <w:t>vital</w:t>
      </w:r>
      <w:r w:rsidR="00A6636E">
        <w:t xml:space="preserve"> for </w:t>
      </w:r>
      <w:r w:rsidR="00525D96">
        <w:t xml:space="preserve">model development </w:t>
      </w:r>
      <w:r w:rsidR="00CA0B30">
        <w:t xml:space="preserve">and analysis. </w:t>
      </w:r>
      <w:r w:rsidR="00A23F12">
        <w:t>In the early stage</w:t>
      </w:r>
      <w:r w:rsidR="00A258E3">
        <w:t>s</w:t>
      </w:r>
      <w:r w:rsidR="00A23F12">
        <w:t xml:space="preserve"> of this project, a significant</w:t>
      </w:r>
      <w:r w:rsidR="00A258E3">
        <w:t xml:space="preserve"> amount</w:t>
      </w:r>
      <w:r w:rsidR="00A23F12">
        <w:t xml:space="preserve"> of time was spent on</w:t>
      </w:r>
      <w:r w:rsidR="00BB3043">
        <w:t xml:space="preserve"> understanding and processing of the available</w:t>
      </w:r>
      <w:r w:rsidR="00A258E3">
        <w:t xml:space="preserve"> Instagram</w:t>
      </w:r>
      <w:r w:rsidR="00BB3043">
        <w:t xml:space="preserve"> data. </w:t>
      </w:r>
      <w:r w:rsidR="008D7AAF">
        <w:t>As a result, we obtained a good performance hybrid system with various models trained by this dataset.</w:t>
      </w:r>
    </w:p>
    <w:p w14:paraId="6F8F3316" w14:textId="77777777" w:rsidR="00DB667E" w:rsidRDefault="00DB667E" w:rsidP="00F52DC3">
      <w:pPr>
        <w:jc w:val="both"/>
      </w:pPr>
    </w:p>
    <w:p w14:paraId="70644EF6" w14:textId="3DF56C1D" w:rsidR="139420FB" w:rsidRPr="00644CA5" w:rsidRDefault="139420FB" w:rsidP="5B6C8BBB">
      <w:pPr>
        <w:pStyle w:val="Heading2"/>
      </w:pPr>
      <w:bookmarkStart w:id="59" w:name="_Toc133134615"/>
      <w:bookmarkStart w:id="60" w:name="_Toc135438669"/>
      <w:r>
        <w:t>Data Source</w:t>
      </w:r>
      <w:bookmarkEnd w:id="59"/>
      <w:bookmarkEnd w:id="60"/>
    </w:p>
    <w:p w14:paraId="1145D029" w14:textId="5CCA009D" w:rsidR="139420FB" w:rsidRDefault="00AD4045">
      <w:pPr>
        <w:jc w:val="both"/>
        <w:rPr>
          <w:rFonts w:cs="Arial"/>
        </w:rPr>
      </w:pPr>
      <w:r>
        <w:t>The dataset used in this project</w:t>
      </w:r>
      <w:r w:rsidR="00495B40">
        <w:t xml:space="preserve"> was taken from </w:t>
      </w:r>
      <w:r w:rsidR="000A40BC">
        <w:t xml:space="preserve">Kaggle which is one the world’s </w:t>
      </w:r>
      <w:r w:rsidR="000A40BC" w:rsidRPr="000A40BC">
        <w:t>largest public data source providers</w:t>
      </w:r>
      <w:r w:rsidR="000A40BC">
        <w:t xml:space="preserve">. </w:t>
      </w:r>
      <w:r w:rsidR="007D5EA5">
        <w:t xml:space="preserve">The </w:t>
      </w:r>
      <w:r w:rsidR="00D74F99" w:rsidRPr="00D74F99">
        <w:t>authenticity</w:t>
      </w:r>
      <w:r w:rsidR="00D74F99">
        <w:t xml:space="preserve"> of the data </w:t>
      </w:r>
      <w:r w:rsidR="009322FC">
        <w:t>has been</w:t>
      </w:r>
      <w:r w:rsidR="00D74F99">
        <w:t xml:space="preserve"> verified </w:t>
      </w:r>
      <w:r w:rsidR="00C83E9A">
        <w:t xml:space="preserve">by performing random sampling and </w:t>
      </w:r>
      <w:r w:rsidR="008F67DB">
        <w:t>cross checking</w:t>
      </w:r>
      <w:r w:rsidR="006000D9">
        <w:t xml:space="preserve"> of the </w:t>
      </w:r>
      <w:r w:rsidR="001C05D6">
        <w:t>user’s</w:t>
      </w:r>
      <w:r w:rsidR="006000D9">
        <w:t xml:space="preserve"> </w:t>
      </w:r>
      <w:r w:rsidR="00BE0588">
        <w:t xml:space="preserve">profile </w:t>
      </w:r>
      <w:r w:rsidR="006000D9">
        <w:t>on Instagram platform.</w:t>
      </w:r>
      <w:r w:rsidR="139420FB" w:rsidRPr="00644CA5">
        <w:rPr>
          <w:rFonts w:cs="Arial"/>
        </w:rPr>
        <w:t xml:space="preserve">           </w:t>
      </w:r>
    </w:p>
    <w:p w14:paraId="3FCCB356" w14:textId="77777777" w:rsidR="00DB667E" w:rsidRPr="00644CA5" w:rsidRDefault="00DB667E" w:rsidP="009F6B36">
      <w:pPr>
        <w:jc w:val="both"/>
        <w:rPr>
          <w:rFonts w:cs="Arial"/>
        </w:rPr>
      </w:pPr>
    </w:p>
    <w:p w14:paraId="6C617EF6" w14:textId="20280B13" w:rsidR="00042F1A" w:rsidRPr="00644CA5" w:rsidRDefault="00A26300" w:rsidP="00042F1A">
      <w:pPr>
        <w:pStyle w:val="Heading2"/>
        <w:rPr>
          <w:rFonts w:cs="Arial"/>
        </w:rPr>
      </w:pPr>
      <w:bookmarkStart w:id="61" w:name="_Toc133134616"/>
      <w:bookmarkStart w:id="62" w:name="_Toc135438670"/>
      <w:r w:rsidRPr="357EC751">
        <w:rPr>
          <w:rFonts w:cs="Arial"/>
        </w:rPr>
        <w:t>Data Acquisition</w:t>
      </w:r>
      <w:r w:rsidR="00004595">
        <w:rPr>
          <w:rFonts w:cs="Arial"/>
        </w:rPr>
        <w:t>,</w:t>
      </w:r>
      <w:r w:rsidRPr="357EC751">
        <w:rPr>
          <w:rFonts w:cs="Arial"/>
        </w:rPr>
        <w:t xml:space="preserve"> Cleansing </w:t>
      </w:r>
      <w:r w:rsidR="00004595">
        <w:rPr>
          <w:rFonts w:cs="Arial"/>
        </w:rPr>
        <w:t>&amp; F</w:t>
      </w:r>
      <w:r w:rsidR="7471B99A" w:rsidRPr="357EC751">
        <w:rPr>
          <w:rFonts w:cs="Arial"/>
        </w:rPr>
        <w:t xml:space="preserve">eature </w:t>
      </w:r>
      <w:r w:rsidR="00004595">
        <w:rPr>
          <w:rFonts w:cs="Arial"/>
        </w:rPr>
        <w:t>E</w:t>
      </w:r>
      <w:r w:rsidR="7471B99A" w:rsidRPr="357EC751">
        <w:rPr>
          <w:rFonts w:cs="Arial"/>
        </w:rPr>
        <w:t>ngineering</w:t>
      </w:r>
      <w:bookmarkEnd w:id="61"/>
      <w:bookmarkEnd w:id="62"/>
    </w:p>
    <w:p w14:paraId="6A15020E" w14:textId="7EAB0108" w:rsidR="00BD03EC" w:rsidRDefault="009858FF" w:rsidP="001E6714">
      <w:pPr>
        <w:jc w:val="both"/>
        <w:rPr>
          <w:rFonts w:cs="Arial"/>
        </w:rPr>
      </w:pPr>
      <w:r w:rsidRPr="5B6C8BBB">
        <w:rPr>
          <w:rFonts w:cs="Arial"/>
        </w:rPr>
        <w:t>The</w:t>
      </w:r>
      <w:r w:rsidR="00D54547" w:rsidRPr="5B6C8BBB">
        <w:rPr>
          <w:rFonts w:cs="Arial"/>
        </w:rPr>
        <w:t xml:space="preserve"> Instagram dataset consists of 3 different </w:t>
      </w:r>
      <w:r w:rsidR="006375C0" w:rsidRPr="5B6C8BBB">
        <w:rPr>
          <w:rFonts w:cs="Arial"/>
        </w:rPr>
        <w:t xml:space="preserve">comma-separated values (CSV) file which </w:t>
      </w:r>
      <w:r w:rsidR="00C2786B" w:rsidRPr="5B6C8BBB">
        <w:rPr>
          <w:rFonts w:cs="Arial"/>
        </w:rPr>
        <w:t>provide</w:t>
      </w:r>
      <w:r w:rsidR="006375C0" w:rsidRPr="5B6C8BBB">
        <w:rPr>
          <w:rFonts w:cs="Arial"/>
        </w:rPr>
        <w:t xml:space="preserve"> </w:t>
      </w:r>
      <w:r w:rsidR="002E7282" w:rsidRPr="5B6C8BBB">
        <w:rPr>
          <w:rFonts w:cs="Arial"/>
        </w:rPr>
        <w:t xml:space="preserve">the following </w:t>
      </w:r>
      <w:r w:rsidR="00BD03EC" w:rsidRPr="5B6C8BBB">
        <w:rPr>
          <w:rFonts w:cs="Arial"/>
        </w:rPr>
        <w:t xml:space="preserve">3 different </w:t>
      </w:r>
      <w:r w:rsidR="00BE0588">
        <w:rPr>
          <w:rFonts w:cs="Arial"/>
        </w:rPr>
        <w:t>sets</w:t>
      </w:r>
      <w:r w:rsidR="00BE0588" w:rsidRPr="5B6C8BBB">
        <w:rPr>
          <w:rFonts w:cs="Arial"/>
        </w:rPr>
        <w:t xml:space="preserve"> </w:t>
      </w:r>
      <w:r w:rsidR="00BD03EC" w:rsidRPr="5B6C8BBB">
        <w:rPr>
          <w:rFonts w:cs="Arial"/>
        </w:rPr>
        <w:t xml:space="preserve">of </w:t>
      </w:r>
      <w:r w:rsidR="001E6714" w:rsidRPr="5B6C8BBB">
        <w:rPr>
          <w:rFonts w:cs="Arial"/>
        </w:rPr>
        <w:t>information</w:t>
      </w:r>
      <w:r w:rsidR="00BD03EC" w:rsidRPr="5B6C8BBB">
        <w:rPr>
          <w:rFonts w:cs="Arial"/>
        </w:rPr>
        <w:t>:</w:t>
      </w:r>
    </w:p>
    <w:p w14:paraId="712D386C" w14:textId="14D66D2F" w:rsidR="00637763" w:rsidRPr="00637763" w:rsidRDefault="00637763" w:rsidP="009F6B36">
      <w:pPr>
        <w:pStyle w:val="ListParagraph"/>
        <w:numPr>
          <w:ilvl w:val="0"/>
          <w:numId w:val="63"/>
        </w:numPr>
        <w:jc w:val="both"/>
        <w:rPr>
          <w:rFonts w:cs="Arial"/>
        </w:rPr>
      </w:pPr>
      <w:r w:rsidRPr="009F6B36">
        <w:rPr>
          <w:rFonts w:cs="Arial"/>
          <w:u w:val="single"/>
        </w:rPr>
        <w:t>Post</w:t>
      </w:r>
      <w:r w:rsidRPr="5B6C8BBB">
        <w:rPr>
          <w:rFonts w:cs="Arial"/>
        </w:rPr>
        <w:t xml:space="preserve">: </w:t>
      </w:r>
      <w:r w:rsidR="002E7282" w:rsidRPr="5B6C8BBB">
        <w:rPr>
          <w:rFonts w:cs="Arial"/>
        </w:rPr>
        <w:t>Details of each post on Instagram</w:t>
      </w:r>
    </w:p>
    <w:p w14:paraId="3DD30424" w14:textId="77777777" w:rsidR="00637763" w:rsidRPr="00637763" w:rsidRDefault="00637763" w:rsidP="009F6B36">
      <w:pPr>
        <w:pStyle w:val="ListParagraph"/>
        <w:numPr>
          <w:ilvl w:val="0"/>
          <w:numId w:val="63"/>
        </w:numPr>
        <w:jc w:val="both"/>
        <w:rPr>
          <w:rFonts w:cs="Arial"/>
        </w:rPr>
      </w:pPr>
      <w:r w:rsidRPr="009F6B36">
        <w:rPr>
          <w:rFonts w:cs="Arial"/>
          <w:u w:val="single"/>
        </w:rPr>
        <w:t>Profile</w:t>
      </w:r>
      <w:r w:rsidRPr="5B6C8BBB">
        <w:rPr>
          <w:rFonts w:cs="Arial"/>
        </w:rPr>
        <w:t>: User profile information</w:t>
      </w:r>
    </w:p>
    <w:p w14:paraId="394554AA" w14:textId="35F92839" w:rsidR="00A960DD" w:rsidRDefault="00637763" w:rsidP="009F6B36">
      <w:pPr>
        <w:pStyle w:val="ListParagraph"/>
        <w:numPr>
          <w:ilvl w:val="0"/>
          <w:numId w:val="63"/>
        </w:numPr>
        <w:jc w:val="both"/>
        <w:rPr>
          <w:rFonts w:cs="Arial"/>
        </w:rPr>
      </w:pPr>
      <w:r w:rsidRPr="009F6B36">
        <w:rPr>
          <w:rFonts w:cs="Arial"/>
          <w:u w:val="single"/>
        </w:rPr>
        <w:t>Location</w:t>
      </w:r>
      <w:r w:rsidRPr="5B6C8BBB">
        <w:rPr>
          <w:rFonts w:cs="Arial"/>
        </w:rPr>
        <w:t xml:space="preserve">: </w:t>
      </w:r>
      <w:r w:rsidR="0094527B" w:rsidRPr="5B6C8BBB">
        <w:rPr>
          <w:rFonts w:cs="Arial"/>
        </w:rPr>
        <w:t>Instagram database used for location tagging in the post</w:t>
      </w:r>
    </w:p>
    <w:p w14:paraId="6A3F27CA" w14:textId="11EB828D" w:rsidR="00563BBF" w:rsidRPr="00644CA5" w:rsidRDefault="00C11E18" w:rsidP="009F6B36">
      <w:pPr>
        <w:jc w:val="both"/>
      </w:pPr>
      <w:r>
        <w:t xml:space="preserve">The entire dataset </w:t>
      </w:r>
      <w:r w:rsidR="008F0D44">
        <w:t>consists of over 1 billion Instagram posts</w:t>
      </w:r>
      <w:r w:rsidR="0071616A">
        <w:t xml:space="preserve">. </w:t>
      </w:r>
      <w:r w:rsidR="004D0B4A">
        <w:t>For</w:t>
      </w:r>
      <w:r w:rsidR="00B17E9E">
        <w:t xml:space="preserve"> this project, </w:t>
      </w:r>
      <w:r w:rsidR="001E6714">
        <w:t xml:space="preserve">the </w:t>
      </w:r>
      <w:r w:rsidR="007571C6">
        <w:t xml:space="preserve">group </w:t>
      </w:r>
      <w:r w:rsidR="00A8276E">
        <w:t xml:space="preserve">extracted 3 million posts which </w:t>
      </w:r>
      <w:r w:rsidR="00A204E7">
        <w:t>were deemed</w:t>
      </w:r>
      <w:r w:rsidR="00A8276E">
        <w:t xml:space="preserve"> </w:t>
      </w:r>
      <w:r w:rsidR="00322691">
        <w:t xml:space="preserve">as an ideal </w:t>
      </w:r>
      <w:r w:rsidR="00B2128C">
        <w:t>size</w:t>
      </w:r>
      <w:r w:rsidR="00A8276E">
        <w:t xml:space="preserve"> for </w:t>
      </w:r>
      <w:r w:rsidR="005129F4">
        <w:t>our application development (</w:t>
      </w:r>
      <w:r w:rsidR="00193987">
        <w:t>i.e.</w:t>
      </w:r>
      <w:r w:rsidR="005129F4">
        <w:t xml:space="preserve"> </w:t>
      </w:r>
      <w:r w:rsidR="00193987">
        <w:t>clustering and prediction model training)</w:t>
      </w:r>
      <w:r w:rsidR="00071CAF">
        <w:t>.</w:t>
      </w:r>
      <w:r w:rsidR="0085435F">
        <w:t xml:space="preserve"> The data processing steps are as discussed below</w:t>
      </w:r>
      <w:r w:rsidR="000C6F84">
        <w:t>.</w:t>
      </w:r>
    </w:p>
    <w:p w14:paraId="6F55A105" w14:textId="56E8A65E" w:rsidR="5ED0C8E1" w:rsidRPr="005D7C5F" w:rsidRDefault="006B6954" w:rsidP="63516E91">
      <w:pPr>
        <w:jc w:val="both"/>
      </w:pPr>
      <w:r>
        <w:t xml:space="preserve">This </w:t>
      </w:r>
      <w:r w:rsidR="5ED0C8E1" w:rsidRPr="005D7C5F">
        <w:t>dataset is</w:t>
      </w:r>
      <w:r>
        <w:t xml:space="preserve"> used during the development phase of our application</w:t>
      </w:r>
      <w:r w:rsidR="5ED0C8E1" w:rsidRPr="005D7C5F">
        <w:t xml:space="preserve"> to </w:t>
      </w:r>
      <w:r>
        <w:t>train</w:t>
      </w:r>
      <w:r w:rsidR="5ED0C8E1" w:rsidRPr="005D7C5F">
        <w:t xml:space="preserve"> various prediction and recommendation model</w:t>
      </w:r>
      <w:r>
        <w:t>s</w:t>
      </w:r>
      <w:r w:rsidR="5ED0C8E1" w:rsidRPr="005D7C5F">
        <w:t>.</w:t>
      </w:r>
      <w:r>
        <w:t xml:space="preserve"> Furthermore, d</w:t>
      </w:r>
      <w:r w:rsidR="5ED0C8E1" w:rsidRPr="005D7C5F">
        <w:t xml:space="preserve">uring the user session, </w:t>
      </w:r>
      <w:r>
        <w:t>the application will</w:t>
      </w:r>
      <w:r w:rsidR="5ED0C8E1" w:rsidRPr="005D7C5F">
        <w:t xml:space="preserve"> </w:t>
      </w:r>
      <w:r w:rsidRPr="005D7C5F">
        <w:t>connect</w:t>
      </w:r>
      <w:r w:rsidR="5ED0C8E1" w:rsidRPr="005D7C5F">
        <w:t xml:space="preserve"> to Instagram </w:t>
      </w:r>
      <w:r w:rsidR="0054754C">
        <w:t>API</w:t>
      </w:r>
      <w:r w:rsidR="5ED0C8E1" w:rsidRPr="005D7C5F">
        <w:t xml:space="preserve"> to </w:t>
      </w:r>
      <w:r>
        <w:t>download the</w:t>
      </w:r>
      <w:r w:rsidR="5ED0C8E1" w:rsidRPr="005D7C5F">
        <w:t xml:space="preserve"> profile </w:t>
      </w:r>
      <w:r>
        <w:t xml:space="preserve">and </w:t>
      </w:r>
      <w:r w:rsidR="5ED0C8E1" w:rsidRPr="005D7C5F">
        <w:t>post information. Th</w:t>
      </w:r>
      <w:r>
        <w:t>e</w:t>
      </w:r>
      <w:r w:rsidR="5ED0C8E1" w:rsidRPr="005D7C5F">
        <w:t xml:space="preserve"> dataset </w:t>
      </w:r>
      <w:r>
        <w:t>will also be</w:t>
      </w:r>
      <w:r w:rsidR="5ED0C8E1" w:rsidRPr="005D7C5F">
        <w:t xml:space="preserve"> used for the analysis of the</w:t>
      </w:r>
      <w:r>
        <w:t xml:space="preserve"> downloaded</w:t>
      </w:r>
      <w:r w:rsidR="5ED0C8E1" w:rsidRPr="005D7C5F">
        <w:t xml:space="preserve"> profile.     </w:t>
      </w:r>
    </w:p>
    <w:p w14:paraId="68894745" w14:textId="4B9E85BE" w:rsidR="63516E91" w:rsidRDefault="63516E91" w:rsidP="63516E91">
      <w:pPr>
        <w:jc w:val="both"/>
      </w:pPr>
    </w:p>
    <w:p w14:paraId="2C3176E3" w14:textId="77777777" w:rsidR="002A1ED3" w:rsidRDefault="002A1ED3">
      <w:pPr>
        <w:spacing w:line="259" w:lineRule="auto"/>
        <w:rPr>
          <w:b/>
          <w:bCs/>
        </w:rPr>
      </w:pPr>
      <w:r>
        <w:rPr>
          <w:b/>
          <w:bCs/>
        </w:rPr>
        <w:br w:type="page"/>
      </w:r>
    </w:p>
    <w:p w14:paraId="0D58C387" w14:textId="6D6E5920" w:rsidR="001E2FE5" w:rsidRPr="00E95657" w:rsidRDefault="003E584B" w:rsidP="009F6B36">
      <w:pPr>
        <w:pStyle w:val="Heading3"/>
      </w:pPr>
      <w:bookmarkStart w:id="63" w:name="_Toc135438671"/>
      <w:r w:rsidRPr="00E95657">
        <w:lastRenderedPageBreak/>
        <w:t>Development Phase</w:t>
      </w:r>
      <w:bookmarkEnd w:id="63"/>
    </w:p>
    <w:p w14:paraId="58A96A2D" w14:textId="77777777" w:rsidR="002A1ED3" w:rsidRDefault="002A1ED3" w:rsidP="002A1ED3">
      <w:pPr>
        <w:keepNext/>
        <w:jc w:val="center"/>
      </w:pPr>
      <w:r>
        <w:rPr>
          <w:noProof/>
        </w:rPr>
        <w:drawing>
          <wp:inline distT="0" distB="0" distL="0" distR="0" wp14:anchorId="1FE8D689" wp14:editId="4D9F65D7">
            <wp:extent cx="3278434" cy="4320000"/>
            <wp:effectExtent l="0" t="0" r="0" b="444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13806" name="Picture 3962138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8434" cy="4320000"/>
                    </a:xfrm>
                    <a:prstGeom prst="rect">
                      <a:avLst/>
                    </a:prstGeom>
                  </pic:spPr>
                </pic:pic>
              </a:graphicData>
            </a:graphic>
          </wp:inline>
        </w:drawing>
      </w:r>
    </w:p>
    <w:p w14:paraId="55D0C253" w14:textId="5881D798" w:rsidR="002A1ED3" w:rsidRDefault="002A1ED3" w:rsidP="009F6B36">
      <w:pPr>
        <w:jc w:val="center"/>
      </w:pPr>
      <w:bookmarkStart w:id="64" w:name="_Ref132779662"/>
      <w:bookmarkStart w:id="65" w:name="_Toc135431733"/>
      <w:r w:rsidRPr="002961E1">
        <w:rPr>
          <w:i/>
          <w:iCs/>
        </w:rPr>
        <w:t xml:space="preserve">Figure </w:t>
      </w:r>
      <w:r w:rsidRPr="002961E1">
        <w:rPr>
          <w:i/>
          <w:iCs/>
        </w:rPr>
        <w:fldChar w:fldCharType="begin"/>
      </w:r>
      <w:r w:rsidRPr="002961E1">
        <w:rPr>
          <w:i/>
          <w:iCs/>
        </w:rPr>
        <w:instrText xml:space="preserve"> SEQ Figure \* ARABIC </w:instrText>
      </w:r>
      <w:r w:rsidRPr="002961E1">
        <w:rPr>
          <w:i/>
          <w:iCs/>
        </w:rPr>
        <w:fldChar w:fldCharType="separate"/>
      </w:r>
      <w:r w:rsidR="002A13A4">
        <w:rPr>
          <w:i/>
          <w:iCs/>
          <w:noProof/>
        </w:rPr>
        <w:t>3</w:t>
      </w:r>
      <w:r w:rsidRPr="002961E1">
        <w:rPr>
          <w:i/>
          <w:iCs/>
        </w:rPr>
        <w:fldChar w:fldCharType="end"/>
      </w:r>
      <w:bookmarkEnd w:id="64"/>
      <w:r>
        <w:rPr>
          <w:i/>
          <w:iCs/>
        </w:rPr>
        <w:t>. Process flow for data preparation during development phase</w:t>
      </w:r>
      <w:bookmarkEnd w:id="65"/>
    </w:p>
    <w:p w14:paraId="6AF73650" w14:textId="3C94DB34" w:rsidR="00880581" w:rsidRDefault="00E64072" w:rsidP="00012D0A">
      <w:pPr>
        <w:jc w:val="both"/>
      </w:pPr>
      <w:r>
        <w:t>To prepare the dataset for model training</w:t>
      </w:r>
      <w:r w:rsidR="00AE7D1D">
        <w:t xml:space="preserve">, a series of data </w:t>
      </w:r>
      <w:r>
        <w:t>processing steps were performed</w:t>
      </w:r>
      <w:r w:rsidR="006816B7">
        <w:t xml:space="preserve">. </w:t>
      </w:r>
      <w:r w:rsidR="00137BBB">
        <w:t xml:space="preserve">The process flow is as illustrated in </w:t>
      </w:r>
      <w:r>
        <w:fldChar w:fldCharType="begin"/>
      </w:r>
      <w:r>
        <w:instrText xml:space="preserve"> REF _Ref132779662 \h </w:instrText>
      </w:r>
      <w:r>
        <w:fldChar w:fldCharType="separate"/>
      </w:r>
      <w:r w:rsidR="006B6954" w:rsidRPr="002961E1">
        <w:rPr>
          <w:i/>
          <w:iCs/>
        </w:rPr>
        <w:t xml:space="preserve">Figure </w:t>
      </w:r>
      <w:r w:rsidR="006B6954">
        <w:rPr>
          <w:i/>
          <w:iCs/>
          <w:noProof/>
        </w:rPr>
        <w:t>3</w:t>
      </w:r>
      <w:r>
        <w:fldChar w:fldCharType="end"/>
      </w:r>
      <w:r w:rsidR="000B3F2E">
        <w:t xml:space="preserve"> and </w:t>
      </w:r>
      <w:r w:rsidR="00880581">
        <w:t>consists of the following key steps.</w:t>
      </w:r>
    </w:p>
    <w:p w14:paraId="2F7B1414" w14:textId="1701DFE4" w:rsidR="00880581" w:rsidRPr="009F6B36" w:rsidRDefault="00880581" w:rsidP="000F3D19">
      <w:pPr>
        <w:pStyle w:val="ListParagraph"/>
        <w:numPr>
          <w:ilvl w:val="0"/>
          <w:numId w:val="67"/>
        </w:numPr>
        <w:rPr>
          <w:u w:val="single"/>
        </w:rPr>
      </w:pPr>
      <w:r w:rsidRPr="009F6B36">
        <w:rPr>
          <w:u w:val="single"/>
        </w:rPr>
        <w:t>Merging of data</w:t>
      </w:r>
    </w:p>
    <w:p w14:paraId="654753E5" w14:textId="5AC272A5" w:rsidR="000F3D19" w:rsidRDefault="00F77260" w:rsidP="001E20DA">
      <w:pPr>
        <w:pStyle w:val="ListParagraph"/>
        <w:jc w:val="both"/>
      </w:pPr>
      <w:r>
        <w:t xml:space="preserve">The data in the 3 </w:t>
      </w:r>
      <w:r w:rsidR="00275639">
        <w:t>CSV files</w:t>
      </w:r>
      <w:r w:rsidR="00C97CE8">
        <w:t xml:space="preserve"> (post, profile, location) </w:t>
      </w:r>
      <w:r w:rsidR="00275639">
        <w:t xml:space="preserve">are </w:t>
      </w:r>
      <w:r w:rsidR="00341562">
        <w:t>linked to one another via</w:t>
      </w:r>
      <w:r w:rsidR="00F210E1">
        <w:t xml:space="preserve"> </w:t>
      </w:r>
      <w:r w:rsidR="00341562">
        <w:t>common column</w:t>
      </w:r>
      <w:r w:rsidR="008C1991">
        <w:t>s</w:t>
      </w:r>
      <w:r w:rsidR="00505864">
        <w:t xml:space="preserve"> (see </w:t>
      </w:r>
      <w:r w:rsidR="00505864">
        <w:fldChar w:fldCharType="begin"/>
      </w:r>
      <w:r w:rsidR="00505864">
        <w:instrText xml:space="preserve"> REF _Ref132781661 \h </w:instrText>
      </w:r>
      <w:r w:rsidR="00505864">
        <w:fldChar w:fldCharType="separate"/>
      </w:r>
      <w:r w:rsidR="006B6954" w:rsidRPr="009F6B36">
        <w:rPr>
          <w:i/>
          <w:iCs/>
        </w:rPr>
        <w:t xml:space="preserve">Figure </w:t>
      </w:r>
      <w:r w:rsidR="006B6954">
        <w:rPr>
          <w:i/>
          <w:noProof/>
        </w:rPr>
        <w:t>4</w:t>
      </w:r>
      <w:r w:rsidR="00505864">
        <w:fldChar w:fldCharType="end"/>
      </w:r>
      <w:r w:rsidR="00505864">
        <w:t>)</w:t>
      </w:r>
      <w:r w:rsidR="00341562">
        <w:t>.</w:t>
      </w:r>
      <w:r w:rsidR="00605DBB">
        <w:t xml:space="preserve"> Specifically, </w:t>
      </w:r>
      <w:r w:rsidR="00311304">
        <w:t xml:space="preserve">in the post CSV file, </w:t>
      </w:r>
      <w:r w:rsidR="00FF4C5E">
        <w:t>the ‘</w:t>
      </w:r>
      <w:proofErr w:type="spellStart"/>
      <w:r w:rsidR="00FF4C5E">
        <w:t>profile_id</w:t>
      </w:r>
      <w:proofErr w:type="spellEnd"/>
      <w:r w:rsidR="00FF4C5E">
        <w:t>’ and ‘</w:t>
      </w:r>
      <w:proofErr w:type="spellStart"/>
      <w:r w:rsidR="00FF4C5E">
        <w:t>location_id</w:t>
      </w:r>
      <w:proofErr w:type="spellEnd"/>
      <w:r w:rsidR="00FF4C5E">
        <w:t xml:space="preserve">’ columns </w:t>
      </w:r>
      <w:r w:rsidR="002377CF">
        <w:t>allow each post to be matched with a profile</w:t>
      </w:r>
      <w:r w:rsidR="00205782">
        <w:t xml:space="preserve"> and a </w:t>
      </w:r>
      <w:r w:rsidR="009032B1">
        <w:t xml:space="preserve">tagged </w:t>
      </w:r>
      <w:r w:rsidR="00205782">
        <w:t>location</w:t>
      </w:r>
      <w:r w:rsidR="009032B1">
        <w:t xml:space="preserve"> respectively</w:t>
      </w:r>
      <w:r w:rsidR="00205782">
        <w:t>.</w:t>
      </w:r>
      <w:r w:rsidR="005B2872">
        <w:t xml:space="preserve"> </w:t>
      </w:r>
      <w:r w:rsidR="00A475CD">
        <w:t xml:space="preserve">The merged data provide information on the post content, the profile </w:t>
      </w:r>
      <w:r w:rsidR="001D4C67">
        <w:t>who</w:t>
      </w:r>
      <w:r w:rsidR="00A475CD">
        <w:t xml:space="preserve"> has </w:t>
      </w:r>
      <w:r w:rsidR="00A26107">
        <w:t xml:space="preserve">created the post as well as the location tagged in the post. </w:t>
      </w:r>
      <w:r w:rsidR="001D4C67">
        <w:t>This information</w:t>
      </w:r>
      <w:r w:rsidR="00A26107">
        <w:t xml:space="preserve"> will </w:t>
      </w:r>
      <w:r w:rsidR="001D4C67">
        <w:t xml:space="preserve">be </w:t>
      </w:r>
      <w:r w:rsidR="00A26107">
        <w:t xml:space="preserve">used for model development. </w:t>
      </w:r>
    </w:p>
    <w:p w14:paraId="65A8D122" w14:textId="522330FB" w:rsidR="001D4C67" w:rsidRDefault="00934B48" w:rsidP="009F6B36">
      <w:pPr>
        <w:keepNext/>
        <w:jc w:val="center"/>
      </w:pPr>
      <w:r>
        <w:rPr>
          <w:noProof/>
        </w:rPr>
        <w:lastRenderedPageBreak/>
        <w:drawing>
          <wp:inline distT="0" distB="0" distL="0" distR="0" wp14:anchorId="427EB934" wp14:editId="1942ADF7">
            <wp:extent cx="3213716" cy="3240000"/>
            <wp:effectExtent l="0" t="0" r="635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3716" cy="3240000"/>
                    </a:xfrm>
                    <a:prstGeom prst="rect">
                      <a:avLst/>
                    </a:prstGeom>
                    <a:noFill/>
                  </pic:spPr>
                </pic:pic>
              </a:graphicData>
            </a:graphic>
          </wp:inline>
        </w:drawing>
      </w:r>
    </w:p>
    <w:p w14:paraId="649F6494" w14:textId="67EC24D5" w:rsidR="000F3D19" w:rsidRPr="009F6B36" w:rsidRDefault="001D4C67" w:rsidP="009F6B36">
      <w:pPr>
        <w:jc w:val="center"/>
        <w:rPr>
          <w:i/>
          <w:iCs/>
        </w:rPr>
      </w:pPr>
      <w:bookmarkStart w:id="66" w:name="_Ref132781661"/>
      <w:bookmarkStart w:id="67" w:name="_Toc135431734"/>
      <w:r w:rsidRPr="009F6B36">
        <w:rPr>
          <w:i/>
          <w:iCs/>
        </w:rPr>
        <w:t xml:space="preserve">Figure </w:t>
      </w:r>
      <w:r w:rsidRPr="0B8148E7">
        <w:rPr>
          <w:i/>
        </w:rPr>
        <w:fldChar w:fldCharType="begin"/>
      </w:r>
      <w:r w:rsidRPr="0B8148E7">
        <w:rPr>
          <w:i/>
        </w:rPr>
        <w:instrText xml:space="preserve"> SEQ Figure \* ARABIC </w:instrText>
      </w:r>
      <w:r w:rsidRPr="0B8148E7">
        <w:rPr>
          <w:i/>
        </w:rPr>
        <w:fldChar w:fldCharType="separate"/>
      </w:r>
      <w:r w:rsidR="002A13A4">
        <w:rPr>
          <w:i/>
          <w:noProof/>
        </w:rPr>
        <w:t>4</w:t>
      </w:r>
      <w:r w:rsidRPr="0B8148E7">
        <w:rPr>
          <w:i/>
        </w:rPr>
        <w:fldChar w:fldCharType="end"/>
      </w:r>
      <w:bookmarkEnd w:id="66"/>
      <w:r w:rsidRPr="009F6B36">
        <w:rPr>
          <w:i/>
          <w:iCs/>
        </w:rPr>
        <w:t xml:space="preserve">. </w:t>
      </w:r>
      <w:r w:rsidR="0026521C">
        <w:rPr>
          <w:i/>
          <w:iCs/>
        </w:rPr>
        <w:t>Merging of data in the 3 CSV files with a common column</w:t>
      </w:r>
      <w:bookmarkEnd w:id="67"/>
    </w:p>
    <w:p w14:paraId="458FD4D2" w14:textId="54C0E9C7" w:rsidR="000F3D19" w:rsidRDefault="45C964C4">
      <w:pPr>
        <w:pStyle w:val="ListParagraph"/>
        <w:numPr>
          <w:ilvl w:val="0"/>
          <w:numId w:val="67"/>
        </w:numPr>
        <w:rPr>
          <w:u w:val="single"/>
        </w:rPr>
      </w:pPr>
      <w:r w:rsidRPr="009F6B36">
        <w:rPr>
          <w:u w:val="single"/>
        </w:rPr>
        <w:t>Cleaning of data</w:t>
      </w:r>
    </w:p>
    <w:p w14:paraId="72DE54D7" w14:textId="178959AC" w:rsidR="000F3D19" w:rsidRDefault="00531D74" w:rsidP="00086857">
      <w:pPr>
        <w:pStyle w:val="ListParagraph"/>
      </w:pPr>
      <w:r>
        <w:t xml:space="preserve">Data cleaning was performed to remove </w:t>
      </w:r>
      <w:r w:rsidR="00183E88">
        <w:t xml:space="preserve">redundant </w:t>
      </w:r>
      <w:r w:rsidR="005B2414">
        <w:t>information</w:t>
      </w:r>
      <w:r w:rsidR="00A42E8D">
        <w:t xml:space="preserve"> in the dataset</w:t>
      </w:r>
      <w:r w:rsidR="005B2414">
        <w:t xml:space="preserve"> which </w:t>
      </w:r>
      <w:r w:rsidR="00D168AB">
        <w:t xml:space="preserve">is not required for </w:t>
      </w:r>
      <w:r w:rsidR="00EE189D">
        <w:t xml:space="preserve">the development of our </w:t>
      </w:r>
      <w:r w:rsidR="00CB7E84">
        <w:t xml:space="preserve">application. </w:t>
      </w:r>
      <w:r w:rsidR="00B93453">
        <w:t>Th</w:t>
      </w:r>
      <w:r w:rsidR="004214FA">
        <w:t>is</w:t>
      </w:r>
      <w:r w:rsidR="00B93453">
        <w:t xml:space="preserve"> include</w:t>
      </w:r>
      <w:r w:rsidR="004214FA">
        <w:t>s</w:t>
      </w:r>
      <w:r w:rsidR="00B93453">
        <w:t xml:space="preserve"> </w:t>
      </w:r>
      <w:r w:rsidR="00E153F4">
        <w:t>col</w:t>
      </w:r>
      <w:r w:rsidR="009371B2">
        <w:t>umns which</w:t>
      </w:r>
      <w:r w:rsidR="004532F4">
        <w:t xml:space="preserve"> </w:t>
      </w:r>
      <w:r w:rsidR="0027043A">
        <w:t xml:space="preserve">have a high percentage of </w:t>
      </w:r>
      <w:r w:rsidR="00D50CEB">
        <w:t>empty</w:t>
      </w:r>
      <w:r w:rsidR="001C6FFA">
        <w:t xml:space="preserve"> values (&gt;</w:t>
      </w:r>
      <w:r w:rsidR="00684F73">
        <w:t>4</w:t>
      </w:r>
      <w:r w:rsidR="005E79CC">
        <w:t>5</w:t>
      </w:r>
      <w:r w:rsidR="00684F73">
        <w:t>%)</w:t>
      </w:r>
      <w:r w:rsidR="005E79CC">
        <w:t xml:space="preserve"> and </w:t>
      </w:r>
      <w:r w:rsidR="00D23CCF">
        <w:t xml:space="preserve">columns which </w:t>
      </w:r>
      <w:r w:rsidR="000030C2">
        <w:t xml:space="preserve">do not provide useful information for analysis (i.e. </w:t>
      </w:r>
      <w:r w:rsidR="00F75AAE">
        <w:t>index, sequence ID, etc)</w:t>
      </w:r>
      <w:r w:rsidR="00C172B6">
        <w:t>.</w:t>
      </w:r>
      <w:r w:rsidR="00302FCD">
        <w:t xml:space="preserve"> </w:t>
      </w:r>
      <w:r w:rsidR="00936C47">
        <w:t xml:space="preserve">The </w:t>
      </w:r>
      <w:r w:rsidR="0003073B">
        <w:t xml:space="preserve">removed columns are highlighted in </w:t>
      </w:r>
      <w:r>
        <w:fldChar w:fldCharType="begin"/>
      </w:r>
      <w:r>
        <w:instrText xml:space="preserve"> REF _Ref133134507 \h </w:instrText>
      </w:r>
      <w:r>
        <w:fldChar w:fldCharType="separate"/>
      </w:r>
      <w:r w:rsidR="006B6954" w:rsidRPr="00B242B2">
        <w:rPr>
          <w:i/>
          <w:iCs/>
        </w:rPr>
        <w:t xml:space="preserve">Figure </w:t>
      </w:r>
      <w:r w:rsidR="006B6954">
        <w:rPr>
          <w:i/>
          <w:noProof/>
        </w:rPr>
        <w:t>5</w:t>
      </w:r>
      <w:r>
        <w:fldChar w:fldCharType="end"/>
      </w:r>
      <w:r w:rsidR="007455FC">
        <w:t xml:space="preserve"> below. </w:t>
      </w:r>
    </w:p>
    <w:p w14:paraId="7C35166C" w14:textId="6462E95F" w:rsidR="00327492" w:rsidRDefault="00327492" w:rsidP="009F6B36">
      <w:pPr>
        <w:pStyle w:val="ListParagraph"/>
        <w:ind w:left="0"/>
        <w:jc w:val="center"/>
      </w:pPr>
      <w:r>
        <w:rPr>
          <w:noProof/>
        </w:rPr>
        <w:drawing>
          <wp:inline distT="0" distB="0" distL="0" distR="0" wp14:anchorId="128A7FF9" wp14:editId="00BE82A3">
            <wp:extent cx="5400000" cy="2841746"/>
            <wp:effectExtent l="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841746"/>
                    </a:xfrm>
                    <a:prstGeom prst="rect">
                      <a:avLst/>
                    </a:prstGeom>
                    <a:noFill/>
                  </pic:spPr>
                </pic:pic>
              </a:graphicData>
            </a:graphic>
          </wp:inline>
        </w:drawing>
      </w:r>
    </w:p>
    <w:p w14:paraId="0E9CD641" w14:textId="27F1E591" w:rsidR="0003073B" w:rsidRPr="00B242B2" w:rsidRDefault="0003073B" w:rsidP="0003073B">
      <w:pPr>
        <w:jc w:val="center"/>
        <w:rPr>
          <w:i/>
          <w:iCs/>
        </w:rPr>
      </w:pPr>
      <w:bookmarkStart w:id="68" w:name="_Ref133134507"/>
      <w:bookmarkStart w:id="69" w:name="_Toc135431735"/>
      <w:r w:rsidRPr="00B242B2">
        <w:rPr>
          <w:i/>
          <w:iCs/>
        </w:rPr>
        <w:t xml:space="preserve">Figure </w:t>
      </w:r>
      <w:r w:rsidRPr="0B8148E7">
        <w:rPr>
          <w:i/>
        </w:rPr>
        <w:fldChar w:fldCharType="begin"/>
      </w:r>
      <w:r w:rsidRPr="0B8148E7">
        <w:rPr>
          <w:i/>
        </w:rPr>
        <w:instrText xml:space="preserve"> SEQ Figure \* ARABIC </w:instrText>
      </w:r>
      <w:r w:rsidRPr="0B8148E7">
        <w:rPr>
          <w:i/>
        </w:rPr>
        <w:fldChar w:fldCharType="separate"/>
      </w:r>
      <w:r w:rsidR="002A13A4">
        <w:rPr>
          <w:i/>
          <w:noProof/>
        </w:rPr>
        <w:t>5</w:t>
      </w:r>
      <w:r w:rsidRPr="0B8148E7">
        <w:rPr>
          <w:i/>
        </w:rPr>
        <w:fldChar w:fldCharType="end"/>
      </w:r>
      <w:bookmarkEnd w:id="68"/>
      <w:r w:rsidRPr="00B242B2">
        <w:rPr>
          <w:i/>
          <w:iCs/>
        </w:rPr>
        <w:t xml:space="preserve">. </w:t>
      </w:r>
      <w:r w:rsidR="0038364B">
        <w:rPr>
          <w:i/>
          <w:iCs/>
        </w:rPr>
        <w:t>Cleaning of dataset</w:t>
      </w:r>
      <w:bookmarkEnd w:id="69"/>
    </w:p>
    <w:p w14:paraId="1D7C10C1" w14:textId="77777777" w:rsidR="00327492" w:rsidRDefault="00327492" w:rsidP="00086857">
      <w:pPr>
        <w:pStyle w:val="ListParagraph"/>
      </w:pPr>
    </w:p>
    <w:p w14:paraId="3A0AD403" w14:textId="374095A0" w:rsidR="00A15673" w:rsidRDefault="4D7390C3" w:rsidP="00152544">
      <w:pPr>
        <w:pStyle w:val="ListParagraph"/>
        <w:numPr>
          <w:ilvl w:val="0"/>
          <w:numId w:val="67"/>
        </w:numPr>
        <w:rPr>
          <w:u w:val="single"/>
        </w:rPr>
      </w:pPr>
      <w:r w:rsidRPr="009F6B36">
        <w:rPr>
          <w:u w:val="single"/>
        </w:rPr>
        <w:lastRenderedPageBreak/>
        <w:t>Deep processing of data</w:t>
      </w:r>
    </w:p>
    <w:p w14:paraId="63F2A166" w14:textId="59EEC59E" w:rsidR="00E95657" w:rsidRDefault="00085DA0" w:rsidP="00EA1AB1">
      <w:pPr>
        <w:pStyle w:val="ListParagraph"/>
        <w:jc w:val="both"/>
      </w:pPr>
      <w:r>
        <w:t>A series of data processing was performed on the dataset to prepare it for</w:t>
      </w:r>
      <w:r w:rsidR="00F1333A">
        <w:t xml:space="preserve"> analysis and model training. </w:t>
      </w:r>
    </w:p>
    <w:p w14:paraId="7112365B" w14:textId="77777777" w:rsidR="00E95657" w:rsidRPr="0054754C" w:rsidRDefault="00B067EC" w:rsidP="009F6B36">
      <w:pPr>
        <w:ind w:left="720"/>
        <w:rPr>
          <w:b/>
          <w:bCs/>
        </w:rPr>
      </w:pPr>
      <w:r w:rsidRPr="0054754C">
        <w:rPr>
          <w:b/>
          <w:bCs/>
        </w:rPr>
        <w:t>Feature engineering 1</w:t>
      </w:r>
    </w:p>
    <w:p w14:paraId="47FDD577" w14:textId="7BD28C74" w:rsidR="00B067EC" w:rsidRDefault="002B104A" w:rsidP="00EA1AB1">
      <w:pPr>
        <w:pStyle w:val="ListParagraph"/>
        <w:jc w:val="both"/>
        <w:rPr>
          <w:rFonts w:cs="Arial"/>
        </w:rPr>
      </w:pPr>
      <w:r>
        <w:t xml:space="preserve">The </w:t>
      </w:r>
      <w:r w:rsidR="009A0BCC">
        <w:t xml:space="preserve">two description columns in the dataset, </w:t>
      </w:r>
      <w:proofErr w:type="spellStart"/>
      <w:r w:rsidR="009A0BCC">
        <w:t>PO_description</w:t>
      </w:r>
      <w:proofErr w:type="spellEnd"/>
      <w:r w:rsidR="002555C4">
        <w:rPr>
          <w:rStyle w:val="FootnoteReference"/>
        </w:rPr>
        <w:footnoteReference w:id="2"/>
      </w:r>
      <w:r w:rsidR="004A2085">
        <w:t xml:space="preserve"> </w:t>
      </w:r>
      <w:r w:rsidR="009A0BCC">
        <w:t xml:space="preserve">and </w:t>
      </w:r>
      <w:proofErr w:type="spellStart"/>
      <w:r w:rsidR="009A0BCC">
        <w:t>PRO_description</w:t>
      </w:r>
      <w:proofErr w:type="spellEnd"/>
      <w:r w:rsidR="002555C4">
        <w:rPr>
          <w:rStyle w:val="FootnoteReference"/>
        </w:rPr>
        <w:footnoteReference w:id="3"/>
      </w:r>
      <w:r w:rsidR="006266AD">
        <w:t xml:space="preserve">, </w:t>
      </w:r>
      <w:r w:rsidR="007A18B2">
        <w:t xml:space="preserve">are </w:t>
      </w:r>
      <w:r w:rsidR="006C5337">
        <w:t>sentences which</w:t>
      </w:r>
      <w:r w:rsidR="001B5D19">
        <w:t xml:space="preserve"> were </w:t>
      </w:r>
      <w:r w:rsidR="007A18B2">
        <w:t>crafted and written by the users</w:t>
      </w:r>
      <w:r w:rsidR="001B5D19">
        <w:t xml:space="preserve">. They include useful information such as hashtags, </w:t>
      </w:r>
      <w:r w:rsidR="009E44F0">
        <w:t>tagged accounts and emoji</w:t>
      </w:r>
      <w:r w:rsidR="003539E5">
        <w:t>.</w:t>
      </w:r>
      <w:r w:rsidR="0008239F">
        <w:t xml:space="preserve"> To retrieve </w:t>
      </w:r>
      <w:r w:rsidR="00B312F7">
        <w:t>this information</w:t>
      </w:r>
      <w:r w:rsidR="0008239F">
        <w:t xml:space="preserve"> for analysis, </w:t>
      </w:r>
      <w:r w:rsidR="0008239F" w:rsidRPr="05542E09">
        <w:rPr>
          <w:rFonts w:cs="Arial"/>
        </w:rPr>
        <w:t xml:space="preserve">the </w:t>
      </w:r>
      <w:r w:rsidR="00B312F7" w:rsidRPr="05542E09">
        <w:rPr>
          <w:rFonts w:cs="Arial"/>
        </w:rPr>
        <w:t>following w</w:t>
      </w:r>
      <w:r w:rsidR="00306F95" w:rsidRPr="05542E09">
        <w:rPr>
          <w:rFonts w:cs="Arial"/>
        </w:rPr>
        <w:t>ere performed:</w:t>
      </w:r>
    </w:p>
    <w:p w14:paraId="4AF8EC04" w14:textId="4E4C84C2" w:rsidR="00306F95" w:rsidRPr="006A5E93" w:rsidRDefault="00306F95" w:rsidP="00EA1AB1">
      <w:pPr>
        <w:pStyle w:val="ListParagraph"/>
        <w:numPr>
          <w:ilvl w:val="0"/>
          <w:numId w:val="71"/>
        </w:numPr>
        <w:jc w:val="both"/>
      </w:pPr>
      <w:r>
        <w:rPr>
          <w:rFonts w:cs="Arial"/>
        </w:rPr>
        <w:t>Retri</w:t>
      </w:r>
      <w:r w:rsidR="006A5E93">
        <w:rPr>
          <w:rFonts w:cs="Arial"/>
        </w:rPr>
        <w:t>eval of hashtags and tagged accounts into individual columns</w:t>
      </w:r>
    </w:p>
    <w:p w14:paraId="455C53FA" w14:textId="23DB9414" w:rsidR="006A5E93" w:rsidRDefault="00A056A0" w:rsidP="00EA1AB1">
      <w:pPr>
        <w:pStyle w:val="ListParagraph"/>
        <w:numPr>
          <w:ilvl w:val="0"/>
          <w:numId w:val="71"/>
        </w:numPr>
        <w:jc w:val="both"/>
      </w:pPr>
      <w:r>
        <w:t xml:space="preserve">Identification of emojis and translating it into </w:t>
      </w:r>
      <w:r w:rsidR="00075A19">
        <w:t xml:space="preserve">text </w:t>
      </w:r>
    </w:p>
    <w:p w14:paraId="6C1110F1" w14:textId="0E2B1BEE" w:rsidR="00E2454F" w:rsidRPr="00E2454F" w:rsidRDefault="6753CC5F" w:rsidP="009F6B36">
      <w:pPr>
        <w:pStyle w:val="ListParagraph"/>
        <w:numPr>
          <w:ilvl w:val="0"/>
          <w:numId w:val="71"/>
        </w:numPr>
        <w:jc w:val="both"/>
      </w:pPr>
      <w:r>
        <w:t>Removal of new line and carriage return characters</w:t>
      </w:r>
    </w:p>
    <w:p w14:paraId="740E1D46" w14:textId="017A12AB" w:rsidR="000D19B8" w:rsidRPr="008B6619" w:rsidRDefault="00D54BBA" w:rsidP="009F6B36">
      <w:pPr>
        <w:pStyle w:val="ListParagraph"/>
        <w:numPr>
          <w:ilvl w:val="0"/>
          <w:numId w:val="71"/>
        </w:numPr>
        <w:jc w:val="both"/>
      </w:pPr>
      <w:r>
        <w:t>Identificati</w:t>
      </w:r>
      <w:r w:rsidR="00E83021">
        <w:t>on of language and translate to English for foreign language</w:t>
      </w:r>
    </w:p>
    <w:p w14:paraId="027816C3" w14:textId="2C953B3B" w:rsidR="00E83021" w:rsidRPr="009F6B36" w:rsidRDefault="00E83021" w:rsidP="009F6B36">
      <w:pPr>
        <w:ind w:left="720"/>
        <w:rPr>
          <w:b/>
          <w:bCs/>
        </w:rPr>
      </w:pPr>
      <w:r w:rsidRPr="009F6B36">
        <w:rPr>
          <w:b/>
          <w:bCs/>
        </w:rPr>
        <w:t>Feature engineering 2</w:t>
      </w:r>
    </w:p>
    <w:p w14:paraId="23DDB5A0" w14:textId="07A2DCF8" w:rsidR="096B8368" w:rsidRPr="00644CA5" w:rsidRDefault="3546D926" w:rsidP="006B6954">
      <w:pPr>
        <w:ind w:left="720"/>
        <w:jc w:val="both"/>
        <w:rPr>
          <w:rFonts w:cs="Arial"/>
        </w:rPr>
      </w:pPr>
      <w:r>
        <w:t>To</w:t>
      </w:r>
      <w:r w:rsidR="67B7498B">
        <w:t>pic modelling was performed on each post entry to</w:t>
      </w:r>
      <w:r w:rsidR="5E471FDF">
        <w:t xml:space="preserve"> identify the main topic the post was addressing. </w:t>
      </w:r>
      <w:r w:rsidR="731A4CF7">
        <w:t xml:space="preserve">The input to the topic modelling </w:t>
      </w:r>
      <w:r w:rsidR="0ACDF8B9">
        <w:t xml:space="preserve">is the </w:t>
      </w:r>
      <w:proofErr w:type="spellStart"/>
      <w:r w:rsidR="0ACDF8B9">
        <w:t>PO_description</w:t>
      </w:r>
      <w:proofErr w:type="spellEnd"/>
      <w:r w:rsidR="0ACDF8B9">
        <w:t xml:space="preserve"> column which include hashtag, </w:t>
      </w:r>
      <w:r w:rsidR="356EB397">
        <w:t xml:space="preserve">emojis, text description. </w:t>
      </w:r>
      <w:r w:rsidR="29F2D9FD">
        <w:t xml:space="preserve">10 different topics have been identified from the dataset as shown in </w:t>
      </w:r>
      <w:r w:rsidR="04FAAC6C">
        <w:fldChar w:fldCharType="begin"/>
      </w:r>
      <w:r w:rsidR="04FAAC6C">
        <w:instrText xml:space="preserve"> REF _Ref133210312 \h  \* MERGEFORMAT </w:instrText>
      </w:r>
      <w:r w:rsidR="04FAAC6C">
        <w:fldChar w:fldCharType="separate"/>
      </w:r>
      <w:r w:rsidR="006B6954" w:rsidRPr="00F4677E">
        <w:t xml:space="preserve">Table </w:t>
      </w:r>
      <w:r w:rsidR="006B6954">
        <w:rPr>
          <w:noProof/>
        </w:rPr>
        <w:t>1</w:t>
      </w:r>
      <w:r w:rsidR="04FAAC6C">
        <w:fldChar w:fldCharType="end"/>
      </w:r>
      <w:r w:rsidR="267F7970">
        <w:t>.</w:t>
      </w:r>
    </w:p>
    <w:p w14:paraId="0F192919" w14:textId="72EE6E82" w:rsidR="007032F3" w:rsidRPr="0014553C" w:rsidRDefault="007032F3" w:rsidP="00651EFA">
      <w:pPr>
        <w:pStyle w:val="Caption"/>
        <w:keepNext/>
      </w:pPr>
      <w:bookmarkStart w:id="70" w:name="_Ref133210312"/>
      <w:bookmarkStart w:id="71" w:name="_Toc135431770"/>
      <w:r w:rsidRPr="00F4677E">
        <w:rPr>
          <w:color w:val="auto"/>
          <w:sz w:val="22"/>
          <w:szCs w:val="22"/>
        </w:rPr>
        <w:t xml:space="preserve">Table </w:t>
      </w:r>
      <w:r w:rsidRPr="009F6B36">
        <w:rPr>
          <w:color w:val="auto"/>
          <w:sz w:val="22"/>
          <w:szCs w:val="22"/>
        </w:rPr>
        <w:fldChar w:fldCharType="begin"/>
      </w:r>
      <w:r w:rsidRPr="00F4677E">
        <w:rPr>
          <w:color w:val="auto"/>
          <w:sz w:val="22"/>
          <w:szCs w:val="22"/>
        </w:rPr>
        <w:instrText xml:space="preserve"> SEQ Table \* ARABIC </w:instrText>
      </w:r>
      <w:r w:rsidRPr="009F6B36">
        <w:rPr>
          <w:color w:val="auto"/>
          <w:sz w:val="22"/>
          <w:szCs w:val="22"/>
        </w:rPr>
        <w:fldChar w:fldCharType="separate"/>
      </w:r>
      <w:r w:rsidR="002A13A4">
        <w:rPr>
          <w:noProof/>
          <w:color w:val="auto"/>
          <w:sz w:val="22"/>
          <w:szCs w:val="22"/>
        </w:rPr>
        <w:t>1</w:t>
      </w:r>
      <w:r w:rsidRPr="009F6B36">
        <w:rPr>
          <w:color w:val="auto"/>
          <w:sz w:val="22"/>
          <w:szCs w:val="22"/>
        </w:rPr>
        <w:fldChar w:fldCharType="end"/>
      </w:r>
      <w:bookmarkEnd w:id="70"/>
      <w:r w:rsidRPr="00F4677E">
        <w:rPr>
          <w:color w:val="auto"/>
          <w:sz w:val="22"/>
          <w:szCs w:val="22"/>
        </w:rPr>
        <w:t>. Identification of topic from topic modelling</w:t>
      </w:r>
      <w:bookmarkEnd w:id="71"/>
    </w:p>
    <w:tbl>
      <w:tblPr>
        <w:tblStyle w:val="TableGrid"/>
        <w:tblW w:w="5000" w:type="pct"/>
        <w:jc w:val="center"/>
        <w:tblLook w:val="06A0" w:firstRow="1" w:lastRow="0" w:firstColumn="1" w:lastColumn="0" w:noHBand="1" w:noVBand="1"/>
      </w:tblPr>
      <w:tblGrid>
        <w:gridCol w:w="2844"/>
        <w:gridCol w:w="6172"/>
      </w:tblGrid>
      <w:tr w:rsidR="2AD04FA8" w:rsidRPr="00644CA5" w14:paraId="679DDA14" w14:textId="77777777" w:rsidTr="00651EFA">
        <w:trPr>
          <w:trHeight w:val="255"/>
          <w:jc w:val="center"/>
        </w:trPr>
        <w:tc>
          <w:tcPr>
            <w:tcW w:w="1577" w:type="pct"/>
            <w:shd w:val="clear" w:color="auto" w:fill="BFBFBF" w:themeFill="background1" w:themeFillShade="BF"/>
            <w:vAlign w:val="center"/>
          </w:tcPr>
          <w:p w14:paraId="25A88716" w14:textId="22CFDD85" w:rsidR="2AD04FA8" w:rsidRPr="00644CA5" w:rsidRDefault="2AD04FA8" w:rsidP="009F6B36">
            <w:pPr>
              <w:jc w:val="center"/>
              <w:rPr>
                <w:rFonts w:cs="Arial"/>
              </w:rPr>
            </w:pPr>
            <w:r w:rsidRPr="00644CA5">
              <w:rPr>
                <w:rFonts w:eastAsia="Liberation Sans" w:cs="Arial"/>
                <w:b/>
                <w:bCs/>
              </w:rPr>
              <w:t>Topic Number</w:t>
            </w:r>
          </w:p>
        </w:tc>
        <w:tc>
          <w:tcPr>
            <w:tcW w:w="3423" w:type="pct"/>
            <w:shd w:val="clear" w:color="auto" w:fill="BFBFBF" w:themeFill="background1" w:themeFillShade="BF"/>
            <w:vAlign w:val="center"/>
          </w:tcPr>
          <w:p w14:paraId="551D933B" w14:textId="48D8CCD8" w:rsidR="2AD04FA8" w:rsidRPr="00644CA5" w:rsidRDefault="2AD04FA8" w:rsidP="009F6B36">
            <w:pPr>
              <w:jc w:val="center"/>
              <w:rPr>
                <w:rFonts w:cs="Arial"/>
              </w:rPr>
            </w:pPr>
            <w:r w:rsidRPr="00644CA5">
              <w:rPr>
                <w:rFonts w:eastAsia="Liberation Sans" w:cs="Arial"/>
                <w:b/>
                <w:bCs/>
              </w:rPr>
              <w:t>Topic Identification</w:t>
            </w:r>
          </w:p>
        </w:tc>
      </w:tr>
      <w:tr w:rsidR="2AD04FA8" w:rsidRPr="00644CA5" w14:paraId="223FCBC5" w14:textId="77777777" w:rsidTr="00651EFA">
        <w:trPr>
          <w:trHeight w:val="255"/>
          <w:jc w:val="center"/>
        </w:trPr>
        <w:tc>
          <w:tcPr>
            <w:tcW w:w="1577" w:type="pct"/>
            <w:vAlign w:val="center"/>
          </w:tcPr>
          <w:p w14:paraId="0ADE78E0" w14:textId="51FF40C8" w:rsidR="2AD04FA8" w:rsidRPr="00644CA5" w:rsidRDefault="2AD04FA8" w:rsidP="009F6B36">
            <w:pPr>
              <w:jc w:val="center"/>
              <w:rPr>
                <w:rFonts w:cs="Arial"/>
              </w:rPr>
            </w:pPr>
            <w:r w:rsidRPr="00644CA5">
              <w:rPr>
                <w:rFonts w:eastAsia="Liberation Sans" w:cs="Arial"/>
              </w:rPr>
              <w:t>PO_Topic0</w:t>
            </w:r>
          </w:p>
        </w:tc>
        <w:tc>
          <w:tcPr>
            <w:tcW w:w="3423" w:type="pct"/>
            <w:vAlign w:val="center"/>
          </w:tcPr>
          <w:p w14:paraId="0004E31A" w14:textId="542FEC2A" w:rsidR="2AD04FA8" w:rsidRPr="00644CA5" w:rsidRDefault="2AD04FA8">
            <w:pPr>
              <w:rPr>
                <w:rFonts w:cs="Arial"/>
              </w:rPr>
            </w:pPr>
            <w:proofErr w:type="spellStart"/>
            <w:r w:rsidRPr="00644CA5">
              <w:rPr>
                <w:rFonts w:eastAsia="Liberation Sans" w:cs="Arial"/>
              </w:rPr>
              <w:t>PO_Food</w:t>
            </w:r>
            <w:proofErr w:type="spellEnd"/>
          </w:p>
        </w:tc>
      </w:tr>
      <w:tr w:rsidR="2AD04FA8" w:rsidRPr="00644CA5" w14:paraId="4588F800" w14:textId="77777777" w:rsidTr="00651EFA">
        <w:trPr>
          <w:trHeight w:val="255"/>
          <w:jc w:val="center"/>
        </w:trPr>
        <w:tc>
          <w:tcPr>
            <w:tcW w:w="1577" w:type="pct"/>
            <w:vAlign w:val="center"/>
          </w:tcPr>
          <w:p w14:paraId="3FF0AC7A" w14:textId="215D06D2" w:rsidR="2AD04FA8" w:rsidRPr="00644CA5" w:rsidRDefault="2AD04FA8" w:rsidP="009F6B36">
            <w:pPr>
              <w:jc w:val="center"/>
              <w:rPr>
                <w:rFonts w:cs="Arial"/>
              </w:rPr>
            </w:pPr>
            <w:r w:rsidRPr="00644CA5">
              <w:rPr>
                <w:rFonts w:eastAsia="Liberation Sans" w:cs="Arial"/>
              </w:rPr>
              <w:t>PO_Topic1</w:t>
            </w:r>
          </w:p>
        </w:tc>
        <w:tc>
          <w:tcPr>
            <w:tcW w:w="3423" w:type="pct"/>
            <w:vAlign w:val="center"/>
          </w:tcPr>
          <w:p w14:paraId="73BA8BD5" w14:textId="621E42EE" w:rsidR="2AD04FA8" w:rsidRPr="00644CA5" w:rsidRDefault="2AD04FA8">
            <w:pPr>
              <w:rPr>
                <w:rFonts w:cs="Arial"/>
              </w:rPr>
            </w:pPr>
            <w:proofErr w:type="spellStart"/>
            <w:r w:rsidRPr="00644CA5">
              <w:rPr>
                <w:rFonts w:eastAsia="Liberation Sans" w:cs="Arial"/>
              </w:rPr>
              <w:t>PO_Work_Event</w:t>
            </w:r>
            <w:proofErr w:type="spellEnd"/>
          </w:p>
        </w:tc>
      </w:tr>
      <w:tr w:rsidR="2AD04FA8" w:rsidRPr="00644CA5" w14:paraId="4717A641" w14:textId="77777777" w:rsidTr="00651EFA">
        <w:trPr>
          <w:trHeight w:val="255"/>
          <w:jc w:val="center"/>
        </w:trPr>
        <w:tc>
          <w:tcPr>
            <w:tcW w:w="1577" w:type="pct"/>
            <w:vAlign w:val="center"/>
          </w:tcPr>
          <w:p w14:paraId="5705FAAC" w14:textId="5EA66C6F" w:rsidR="2AD04FA8" w:rsidRPr="00644CA5" w:rsidRDefault="2AD04FA8" w:rsidP="009F6B36">
            <w:pPr>
              <w:jc w:val="center"/>
              <w:rPr>
                <w:rFonts w:cs="Arial"/>
              </w:rPr>
            </w:pPr>
            <w:r w:rsidRPr="00644CA5">
              <w:rPr>
                <w:rFonts w:eastAsia="Liberation Sans" w:cs="Arial"/>
              </w:rPr>
              <w:t>PO_Topic2</w:t>
            </w:r>
          </w:p>
        </w:tc>
        <w:tc>
          <w:tcPr>
            <w:tcW w:w="3423" w:type="pct"/>
            <w:vAlign w:val="center"/>
          </w:tcPr>
          <w:p w14:paraId="206BA6A7" w14:textId="5556178C" w:rsidR="2AD04FA8" w:rsidRPr="00644CA5" w:rsidRDefault="2AD04FA8">
            <w:pPr>
              <w:rPr>
                <w:rFonts w:cs="Arial"/>
              </w:rPr>
            </w:pPr>
            <w:proofErr w:type="spellStart"/>
            <w:r w:rsidRPr="00644CA5">
              <w:rPr>
                <w:rFonts w:eastAsia="Liberation Sans" w:cs="Arial"/>
              </w:rPr>
              <w:t>PO_Lifestyle_Health</w:t>
            </w:r>
            <w:proofErr w:type="spellEnd"/>
          </w:p>
        </w:tc>
      </w:tr>
      <w:tr w:rsidR="2AD04FA8" w:rsidRPr="00644CA5" w14:paraId="25E7414F" w14:textId="77777777" w:rsidTr="00651EFA">
        <w:trPr>
          <w:trHeight w:val="255"/>
          <w:jc w:val="center"/>
        </w:trPr>
        <w:tc>
          <w:tcPr>
            <w:tcW w:w="1577" w:type="pct"/>
            <w:vAlign w:val="center"/>
          </w:tcPr>
          <w:p w14:paraId="7F69FA7B" w14:textId="6FB4E19E" w:rsidR="2AD04FA8" w:rsidRPr="00644CA5" w:rsidRDefault="2AD04FA8" w:rsidP="009F6B36">
            <w:pPr>
              <w:jc w:val="center"/>
              <w:rPr>
                <w:rFonts w:cs="Arial"/>
              </w:rPr>
            </w:pPr>
            <w:r w:rsidRPr="00644CA5">
              <w:rPr>
                <w:rFonts w:eastAsia="Liberation Sans" w:cs="Arial"/>
              </w:rPr>
              <w:t>PO_Topic3</w:t>
            </w:r>
          </w:p>
        </w:tc>
        <w:tc>
          <w:tcPr>
            <w:tcW w:w="3423" w:type="pct"/>
            <w:vAlign w:val="center"/>
          </w:tcPr>
          <w:p w14:paraId="36278198" w14:textId="410BE7A9" w:rsidR="2AD04FA8" w:rsidRPr="00644CA5" w:rsidRDefault="2AD04FA8">
            <w:pPr>
              <w:rPr>
                <w:rFonts w:cs="Arial"/>
              </w:rPr>
            </w:pPr>
            <w:proofErr w:type="spellStart"/>
            <w:r w:rsidRPr="00644CA5">
              <w:rPr>
                <w:rFonts w:eastAsia="Liberation Sans" w:cs="Arial"/>
              </w:rPr>
              <w:t>PO_Fitness</w:t>
            </w:r>
            <w:proofErr w:type="spellEnd"/>
          </w:p>
        </w:tc>
      </w:tr>
      <w:tr w:rsidR="2AD04FA8" w:rsidRPr="00644CA5" w14:paraId="124F79E2" w14:textId="77777777" w:rsidTr="00651EFA">
        <w:trPr>
          <w:trHeight w:val="255"/>
          <w:jc w:val="center"/>
        </w:trPr>
        <w:tc>
          <w:tcPr>
            <w:tcW w:w="1577" w:type="pct"/>
            <w:vAlign w:val="center"/>
          </w:tcPr>
          <w:p w14:paraId="6F9B8840" w14:textId="02EB9FD1" w:rsidR="2AD04FA8" w:rsidRPr="00644CA5" w:rsidRDefault="2AD04FA8" w:rsidP="009F6B36">
            <w:pPr>
              <w:jc w:val="center"/>
              <w:rPr>
                <w:rFonts w:cs="Arial"/>
              </w:rPr>
            </w:pPr>
            <w:r w:rsidRPr="00644CA5">
              <w:rPr>
                <w:rFonts w:eastAsia="Liberation Sans" w:cs="Arial"/>
              </w:rPr>
              <w:t>PO_Topic4</w:t>
            </w:r>
          </w:p>
        </w:tc>
        <w:tc>
          <w:tcPr>
            <w:tcW w:w="3423" w:type="pct"/>
            <w:vAlign w:val="center"/>
          </w:tcPr>
          <w:p w14:paraId="7F41B6B1" w14:textId="6CDACFF9" w:rsidR="2AD04FA8" w:rsidRPr="00644CA5" w:rsidRDefault="2AD04FA8">
            <w:pPr>
              <w:rPr>
                <w:rFonts w:cs="Arial"/>
              </w:rPr>
            </w:pPr>
            <w:proofErr w:type="spellStart"/>
            <w:r w:rsidRPr="00644CA5">
              <w:rPr>
                <w:rFonts w:eastAsia="Liberation Sans" w:cs="Arial"/>
              </w:rPr>
              <w:t>PO_Travel_Celebrations</w:t>
            </w:r>
            <w:proofErr w:type="spellEnd"/>
          </w:p>
        </w:tc>
      </w:tr>
      <w:tr w:rsidR="2AD04FA8" w:rsidRPr="00644CA5" w14:paraId="10B0224F" w14:textId="77777777" w:rsidTr="00651EFA">
        <w:trPr>
          <w:trHeight w:val="255"/>
          <w:jc w:val="center"/>
        </w:trPr>
        <w:tc>
          <w:tcPr>
            <w:tcW w:w="1577" w:type="pct"/>
            <w:vAlign w:val="center"/>
          </w:tcPr>
          <w:p w14:paraId="39A6DFEE" w14:textId="4D0D85D4" w:rsidR="2AD04FA8" w:rsidRPr="00644CA5" w:rsidRDefault="2AD04FA8" w:rsidP="009F6B36">
            <w:pPr>
              <w:jc w:val="center"/>
              <w:rPr>
                <w:rFonts w:cs="Arial"/>
              </w:rPr>
            </w:pPr>
            <w:r w:rsidRPr="00644CA5">
              <w:rPr>
                <w:rFonts w:eastAsia="Liberation Sans" w:cs="Arial"/>
              </w:rPr>
              <w:t>PO_Topic5</w:t>
            </w:r>
          </w:p>
        </w:tc>
        <w:tc>
          <w:tcPr>
            <w:tcW w:w="3423" w:type="pct"/>
            <w:vAlign w:val="center"/>
          </w:tcPr>
          <w:p w14:paraId="11412EEF" w14:textId="456BCF5C" w:rsidR="2AD04FA8" w:rsidRPr="00644CA5" w:rsidRDefault="2AD04FA8">
            <w:pPr>
              <w:rPr>
                <w:rFonts w:cs="Arial"/>
              </w:rPr>
            </w:pPr>
            <w:proofErr w:type="spellStart"/>
            <w:r w:rsidRPr="00644CA5">
              <w:rPr>
                <w:rFonts w:eastAsia="Liberation Sans" w:cs="Arial"/>
              </w:rPr>
              <w:t>PO_Hobby</w:t>
            </w:r>
            <w:proofErr w:type="spellEnd"/>
          </w:p>
        </w:tc>
      </w:tr>
      <w:tr w:rsidR="2AD04FA8" w:rsidRPr="00644CA5" w14:paraId="02CC4501" w14:textId="77777777" w:rsidTr="00651EFA">
        <w:trPr>
          <w:trHeight w:val="255"/>
          <w:jc w:val="center"/>
        </w:trPr>
        <w:tc>
          <w:tcPr>
            <w:tcW w:w="1577" w:type="pct"/>
            <w:vAlign w:val="center"/>
          </w:tcPr>
          <w:p w14:paraId="753AC62C" w14:textId="1DD98C35" w:rsidR="2AD04FA8" w:rsidRPr="00644CA5" w:rsidRDefault="2AD04FA8" w:rsidP="009F6B36">
            <w:pPr>
              <w:jc w:val="center"/>
              <w:rPr>
                <w:rFonts w:cs="Arial"/>
              </w:rPr>
            </w:pPr>
            <w:r w:rsidRPr="00644CA5">
              <w:rPr>
                <w:rFonts w:eastAsia="Liberation Sans" w:cs="Arial"/>
              </w:rPr>
              <w:t>PO_Topic6</w:t>
            </w:r>
          </w:p>
        </w:tc>
        <w:tc>
          <w:tcPr>
            <w:tcW w:w="3423" w:type="pct"/>
            <w:vAlign w:val="center"/>
          </w:tcPr>
          <w:p w14:paraId="7204D07F" w14:textId="0641333F" w:rsidR="2AD04FA8" w:rsidRPr="00644CA5" w:rsidRDefault="2AD04FA8">
            <w:pPr>
              <w:rPr>
                <w:rFonts w:cs="Arial"/>
              </w:rPr>
            </w:pPr>
            <w:proofErr w:type="spellStart"/>
            <w:r w:rsidRPr="00644CA5">
              <w:rPr>
                <w:rFonts w:eastAsia="Liberation Sans" w:cs="Arial"/>
              </w:rPr>
              <w:t>PO_Beauty_Makeup</w:t>
            </w:r>
            <w:proofErr w:type="spellEnd"/>
          </w:p>
        </w:tc>
      </w:tr>
      <w:tr w:rsidR="2AD04FA8" w:rsidRPr="00644CA5" w14:paraId="129B0402" w14:textId="77777777" w:rsidTr="00651EFA">
        <w:trPr>
          <w:trHeight w:val="255"/>
          <w:jc w:val="center"/>
        </w:trPr>
        <w:tc>
          <w:tcPr>
            <w:tcW w:w="1577" w:type="pct"/>
            <w:vAlign w:val="center"/>
          </w:tcPr>
          <w:p w14:paraId="32EF49F3" w14:textId="13461C7F" w:rsidR="2AD04FA8" w:rsidRPr="00644CA5" w:rsidRDefault="2AD04FA8" w:rsidP="009F6B36">
            <w:pPr>
              <w:jc w:val="center"/>
              <w:rPr>
                <w:rFonts w:cs="Arial"/>
              </w:rPr>
            </w:pPr>
            <w:r w:rsidRPr="00644CA5">
              <w:rPr>
                <w:rFonts w:eastAsia="Liberation Sans" w:cs="Arial"/>
              </w:rPr>
              <w:t>PO_Topic7</w:t>
            </w:r>
          </w:p>
        </w:tc>
        <w:tc>
          <w:tcPr>
            <w:tcW w:w="3423" w:type="pct"/>
            <w:vAlign w:val="center"/>
          </w:tcPr>
          <w:p w14:paraId="58CD082D" w14:textId="630BA11F" w:rsidR="2AD04FA8" w:rsidRPr="00644CA5" w:rsidRDefault="2AD04FA8">
            <w:pPr>
              <w:rPr>
                <w:rFonts w:cs="Arial"/>
              </w:rPr>
            </w:pPr>
            <w:proofErr w:type="spellStart"/>
            <w:r w:rsidRPr="00644CA5">
              <w:rPr>
                <w:rFonts w:eastAsia="Liberation Sans" w:cs="Arial"/>
              </w:rPr>
              <w:t>PO_Skincare_Treatment</w:t>
            </w:r>
            <w:proofErr w:type="spellEnd"/>
          </w:p>
        </w:tc>
      </w:tr>
      <w:tr w:rsidR="2AD04FA8" w:rsidRPr="00644CA5" w14:paraId="409337A2" w14:textId="77777777" w:rsidTr="00651EFA">
        <w:trPr>
          <w:trHeight w:val="255"/>
          <w:jc w:val="center"/>
        </w:trPr>
        <w:tc>
          <w:tcPr>
            <w:tcW w:w="1577" w:type="pct"/>
            <w:vAlign w:val="center"/>
          </w:tcPr>
          <w:p w14:paraId="4F494A09" w14:textId="3242883B" w:rsidR="2AD04FA8" w:rsidRPr="00644CA5" w:rsidRDefault="2AD04FA8" w:rsidP="009F6B36">
            <w:pPr>
              <w:jc w:val="center"/>
              <w:rPr>
                <w:rFonts w:cs="Arial"/>
              </w:rPr>
            </w:pPr>
            <w:r w:rsidRPr="00644CA5">
              <w:rPr>
                <w:rFonts w:eastAsia="Liberation Sans" w:cs="Arial"/>
              </w:rPr>
              <w:t>PO_Topic8</w:t>
            </w:r>
          </w:p>
        </w:tc>
        <w:tc>
          <w:tcPr>
            <w:tcW w:w="3423" w:type="pct"/>
            <w:vAlign w:val="center"/>
          </w:tcPr>
          <w:p w14:paraId="34379AE1" w14:textId="55BD9D53" w:rsidR="2AD04FA8" w:rsidRPr="00644CA5" w:rsidRDefault="2AD04FA8">
            <w:pPr>
              <w:rPr>
                <w:rFonts w:cs="Arial"/>
              </w:rPr>
            </w:pPr>
            <w:proofErr w:type="spellStart"/>
            <w:r w:rsidRPr="00644CA5">
              <w:rPr>
                <w:rFonts w:eastAsia="Liberation Sans" w:cs="Arial"/>
              </w:rPr>
              <w:t>PO_Life_Happiness</w:t>
            </w:r>
            <w:proofErr w:type="spellEnd"/>
          </w:p>
        </w:tc>
      </w:tr>
      <w:tr w:rsidR="2AD04FA8" w:rsidRPr="00644CA5" w14:paraId="00CFC5A6" w14:textId="77777777" w:rsidTr="00651EFA">
        <w:trPr>
          <w:trHeight w:val="255"/>
          <w:jc w:val="center"/>
        </w:trPr>
        <w:tc>
          <w:tcPr>
            <w:tcW w:w="1577" w:type="pct"/>
            <w:vAlign w:val="center"/>
          </w:tcPr>
          <w:p w14:paraId="43A63BA8" w14:textId="7D0FE279" w:rsidR="2AD04FA8" w:rsidRPr="00644CA5" w:rsidRDefault="2AD04FA8" w:rsidP="009F6B36">
            <w:pPr>
              <w:jc w:val="center"/>
              <w:rPr>
                <w:rFonts w:cs="Arial"/>
              </w:rPr>
            </w:pPr>
            <w:r w:rsidRPr="00644CA5">
              <w:rPr>
                <w:rFonts w:eastAsia="Liberation Sans" w:cs="Arial"/>
              </w:rPr>
              <w:t>PO_Topic9</w:t>
            </w:r>
          </w:p>
        </w:tc>
        <w:tc>
          <w:tcPr>
            <w:tcW w:w="3423" w:type="pct"/>
            <w:vAlign w:val="center"/>
          </w:tcPr>
          <w:p w14:paraId="2CE64E01" w14:textId="2691BB44" w:rsidR="2AD04FA8" w:rsidRPr="00644CA5" w:rsidRDefault="2AD04FA8">
            <w:pPr>
              <w:rPr>
                <w:rFonts w:cs="Arial"/>
              </w:rPr>
            </w:pPr>
            <w:proofErr w:type="spellStart"/>
            <w:r w:rsidRPr="00644CA5">
              <w:rPr>
                <w:rFonts w:eastAsia="Liberation Sans" w:cs="Arial"/>
              </w:rPr>
              <w:t>PO_Shop_Business_Advertisement</w:t>
            </w:r>
            <w:proofErr w:type="spellEnd"/>
          </w:p>
        </w:tc>
      </w:tr>
    </w:tbl>
    <w:p w14:paraId="16014D28" w14:textId="1A641C44" w:rsidR="2AD04FA8" w:rsidRPr="00467AD6" w:rsidRDefault="004D0B4A" w:rsidP="009F6B36">
      <w:pPr>
        <w:pStyle w:val="Heading3"/>
      </w:pPr>
      <w:bookmarkStart w:id="72" w:name="_Toc133212743"/>
      <w:bookmarkStart w:id="73" w:name="_Toc133212786"/>
      <w:bookmarkStart w:id="74" w:name="_Toc133212828"/>
      <w:bookmarkStart w:id="75" w:name="_Toc133212870"/>
      <w:bookmarkStart w:id="76" w:name="_Toc133212907"/>
      <w:bookmarkStart w:id="77" w:name="_Toc133213159"/>
      <w:bookmarkStart w:id="78" w:name="_Toc133213197"/>
      <w:bookmarkStart w:id="79" w:name="_Toc133213237"/>
      <w:bookmarkStart w:id="80" w:name="_Toc133213278"/>
      <w:bookmarkStart w:id="81" w:name="_Toc133213319"/>
      <w:bookmarkStart w:id="82" w:name="_Toc133213360"/>
      <w:bookmarkStart w:id="83" w:name="_Toc133213401"/>
      <w:bookmarkStart w:id="84" w:name="_Toc133213442"/>
      <w:bookmarkStart w:id="85" w:name="_Toc133213483"/>
      <w:bookmarkStart w:id="86" w:name="_Toc133213526"/>
      <w:bookmarkStart w:id="87" w:name="_Toc133213565"/>
      <w:bookmarkStart w:id="88" w:name="_Toc133236029"/>
      <w:bookmarkStart w:id="89" w:name="_Toc133236191"/>
      <w:bookmarkStart w:id="90" w:name="_Toc133236414"/>
      <w:bookmarkStart w:id="91" w:name="_Toc133296829"/>
      <w:bookmarkStart w:id="92" w:name="_Toc133383405"/>
      <w:bookmarkStart w:id="93" w:name="_Toc133557483"/>
      <w:bookmarkStart w:id="94" w:name="_Toc133648737"/>
      <w:bookmarkStart w:id="95" w:name="_Toc133648784"/>
      <w:bookmarkStart w:id="96" w:name="_Toc133648835"/>
      <w:bookmarkStart w:id="97" w:name="_Toc133648886"/>
      <w:bookmarkStart w:id="98" w:name="_Toc133649303"/>
      <w:bookmarkStart w:id="99" w:name="_Toc133650248"/>
      <w:bookmarkStart w:id="100" w:name="_Toc133212744"/>
      <w:bookmarkStart w:id="101" w:name="_Toc133212787"/>
      <w:bookmarkStart w:id="102" w:name="_Toc133212829"/>
      <w:bookmarkStart w:id="103" w:name="_Toc133212871"/>
      <w:bookmarkStart w:id="104" w:name="_Toc133212908"/>
      <w:bookmarkStart w:id="105" w:name="_Toc133213160"/>
      <w:bookmarkStart w:id="106" w:name="_Toc133213198"/>
      <w:bookmarkStart w:id="107" w:name="_Toc133213238"/>
      <w:bookmarkStart w:id="108" w:name="_Toc133213279"/>
      <w:bookmarkStart w:id="109" w:name="_Toc133213320"/>
      <w:bookmarkStart w:id="110" w:name="_Toc133213361"/>
      <w:bookmarkStart w:id="111" w:name="_Toc133213402"/>
      <w:bookmarkStart w:id="112" w:name="_Toc133213443"/>
      <w:bookmarkStart w:id="113" w:name="_Toc133213484"/>
      <w:bookmarkStart w:id="114" w:name="_Toc133213527"/>
      <w:bookmarkStart w:id="115" w:name="_Toc133213566"/>
      <w:bookmarkStart w:id="116" w:name="_Toc133236030"/>
      <w:bookmarkStart w:id="117" w:name="_Toc133236192"/>
      <w:bookmarkStart w:id="118" w:name="_Toc133236415"/>
      <w:bookmarkStart w:id="119" w:name="_Toc133296830"/>
      <w:bookmarkStart w:id="120" w:name="_Toc133383406"/>
      <w:bookmarkStart w:id="121" w:name="_Toc133557484"/>
      <w:bookmarkStart w:id="122" w:name="_Toc133648738"/>
      <w:bookmarkStart w:id="123" w:name="_Toc133648785"/>
      <w:bookmarkStart w:id="124" w:name="_Toc133648836"/>
      <w:bookmarkStart w:id="125" w:name="_Toc133648887"/>
      <w:bookmarkStart w:id="126" w:name="_Toc133649304"/>
      <w:bookmarkStart w:id="127" w:name="_Toc133650249"/>
      <w:bookmarkStart w:id="128" w:name="_Toc13543867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Pr="00467AD6">
        <w:lastRenderedPageBreak/>
        <w:t>Production Phase</w:t>
      </w:r>
      <w:bookmarkEnd w:id="128"/>
    </w:p>
    <w:p w14:paraId="31A72507" w14:textId="0A2D4A77" w:rsidR="004220FB" w:rsidRDefault="008B4673" w:rsidP="009F6B36">
      <w:pPr>
        <w:jc w:val="both"/>
        <w:rPr>
          <w:rFonts w:cs="Arial"/>
        </w:rPr>
      </w:pPr>
      <w:r>
        <w:rPr>
          <w:rFonts w:cs="Arial"/>
        </w:rPr>
        <w:t xml:space="preserve">During the </w:t>
      </w:r>
      <w:r w:rsidR="00140AB7">
        <w:rPr>
          <w:rFonts w:cs="Arial"/>
        </w:rPr>
        <w:t xml:space="preserve">production phase of our system, the data processing steps are similar to the </w:t>
      </w:r>
      <w:r w:rsidR="00BC72B7">
        <w:rPr>
          <w:rFonts w:cs="Arial"/>
        </w:rPr>
        <w:t xml:space="preserve">development phase as described above. However, there is an additional </w:t>
      </w:r>
      <w:r w:rsidR="003C7E10">
        <w:rPr>
          <w:rFonts w:cs="Arial"/>
        </w:rPr>
        <w:t>requirement for the</w:t>
      </w:r>
      <w:r w:rsidR="005E1F40">
        <w:rPr>
          <w:rFonts w:cs="Arial"/>
        </w:rPr>
        <w:t xml:space="preserve"> downloading of </w:t>
      </w:r>
      <w:r w:rsidR="00BC6DD6">
        <w:rPr>
          <w:rFonts w:cs="Arial"/>
        </w:rPr>
        <w:t>the user’s Instagram account details</w:t>
      </w:r>
      <w:r w:rsidR="003C7E10">
        <w:rPr>
          <w:rFonts w:cs="Arial"/>
        </w:rPr>
        <w:t xml:space="preserve"> </w:t>
      </w:r>
      <w:r w:rsidR="00BC6DD6">
        <w:rPr>
          <w:rFonts w:cs="Arial"/>
        </w:rPr>
        <w:t>via an AP</w:t>
      </w:r>
      <w:r w:rsidR="0000191D">
        <w:rPr>
          <w:rFonts w:cs="Arial"/>
        </w:rPr>
        <w:t>I</w:t>
      </w:r>
      <w:r w:rsidR="001774D3">
        <w:rPr>
          <w:rFonts w:cs="Arial"/>
        </w:rPr>
        <w:t xml:space="preserve"> as highlighted in </w:t>
      </w:r>
      <w:r w:rsidR="008E01D3">
        <w:rPr>
          <w:rFonts w:cs="Arial"/>
        </w:rPr>
        <w:fldChar w:fldCharType="begin"/>
      </w:r>
      <w:r w:rsidR="008E01D3">
        <w:rPr>
          <w:rFonts w:cs="Arial"/>
        </w:rPr>
        <w:instrText xml:space="preserve"> REF _Ref133212669 \h </w:instrText>
      </w:r>
      <w:r w:rsidR="008E01D3">
        <w:rPr>
          <w:rFonts w:cs="Arial"/>
        </w:rPr>
      </w:r>
      <w:r w:rsidR="008E01D3">
        <w:rPr>
          <w:rFonts w:cs="Arial"/>
        </w:rPr>
        <w:fldChar w:fldCharType="separate"/>
      </w:r>
      <w:r w:rsidR="001F45F9" w:rsidRPr="002961E1">
        <w:rPr>
          <w:i/>
          <w:iCs/>
        </w:rPr>
        <w:t xml:space="preserve">Figure </w:t>
      </w:r>
      <w:r w:rsidR="001F45F9">
        <w:rPr>
          <w:i/>
          <w:iCs/>
          <w:noProof/>
        </w:rPr>
        <w:t>6</w:t>
      </w:r>
      <w:r w:rsidR="008E01D3">
        <w:rPr>
          <w:rFonts w:cs="Arial"/>
        </w:rPr>
        <w:fldChar w:fldCharType="end"/>
      </w:r>
      <w:r w:rsidR="008E01D3">
        <w:rPr>
          <w:rFonts w:cs="Arial"/>
        </w:rPr>
        <w:t xml:space="preserve">. </w:t>
      </w:r>
    </w:p>
    <w:p w14:paraId="421F89B1" w14:textId="5CE093FF" w:rsidR="545C15B0" w:rsidRDefault="000F5565" w:rsidP="003E75B6">
      <w:pPr>
        <w:jc w:val="center"/>
        <w:rPr>
          <w:rFonts w:cs="Arial"/>
        </w:rPr>
      </w:pPr>
      <w:r>
        <w:rPr>
          <w:rFonts w:cs="Arial"/>
          <w:noProof/>
        </w:rPr>
        <w:drawing>
          <wp:inline distT="0" distB="0" distL="0" distR="0" wp14:anchorId="410D77D8" wp14:editId="6FAA9F4B">
            <wp:extent cx="4360711" cy="4320000"/>
            <wp:effectExtent l="0" t="0" r="1905" b="444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0711" cy="4320000"/>
                    </a:xfrm>
                    <a:prstGeom prst="rect">
                      <a:avLst/>
                    </a:prstGeom>
                    <a:noFill/>
                  </pic:spPr>
                </pic:pic>
              </a:graphicData>
            </a:graphic>
          </wp:inline>
        </w:drawing>
      </w:r>
    </w:p>
    <w:p w14:paraId="40E92A95" w14:textId="733605C2" w:rsidR="000F5565" w:rsidRDefault="000F5565" w:rsidP="000F5565">
      <w:pPr>
        <w:jc w:val="center"/>
      </w:pPr>
      <w:bookmarkStart w:id="129" w:name="_Ref133212669"/>
      <w:bookmarkStart w:id="130" w:name="_Toc135431736"/>
      <w:r w:rsidRPr="002961E1">
        <w:rPr>
          <w:i/>
          <w:iCs/>
        </w:rPr>
        <w:t xml:space="preserve">Figure </w:t>
      </w:r>
      <w:r w:rsidRPr="002961E1">
        <w:rPr>
          <w:i/>
          <w:iCs/>
        </w:rPr>
        <w:fldChar w:fldCharType="begin"/>
      </w:r>
      <w:r w:rsidRPr="002961E1">
        <w:rPr>
          <w:i/>
          <w:iCs/>
        </w:rPr>
        <w:instrText xml:space="preserve"> SEQ Figure \* ARABIC </w:instrText>
      </w:r>
      <w:r w:rsidRPr="002961E1">
        <w:rPr>
          <w:i/>
          <w:iCs/>
        </w:rPr>
        <w:fldChar w:fldCharType="separate"/>
      </w:r>
      <w:r w:rsidR="002A13A4">
        <w:rPr>
          <w:i/>
          <w:iCs/>
          <w:noProof/>
        </w:rPr>
        <w:t>6</w:t>
      </w:r>
      <w:r w:rsidRPr="002961E1">
        <w:rPr>
          <w:i/>
          <w:iCs/>
        </w:rPr>
        <w:fldChar w:fldCharType="end"/>
      </w:r>
      <w:bookmarkEnd w:id="129"/>
      <w:r>
        <w:rPr>
          <w:i/>
          <w:iCs/>
        </w:rPr>
        <w:t>. Process flow for data preparation during production phase</w:t>
      </w:r>
      <w:bookmarkEnd w:id="130"/>
    </w:p>
    <w:p w14:paraId="0B706EDF" w14:textId="5AAB9C00" w:rsidR="00B91B13" w:rsidRDefault="00B91B13">
      <w:pPr>
        <w:spacing w:line="259" w:lineRule="auto"/>
        <w:rPr>
          <w:rFonts w:cs="Arial"/>
        </w:rPr>
      </w:pPr>
      <w:r>
        <w:rPr>
          <w:rFonts w:cs="Arial"/>
        </w:rPr>
        <w:br w:type="page"/>
      </w:r>
    </w:p>
    <w:p w14:paraId="2E8EBBB0" w14:textId="0FBC38DE" w:rsidR="00A26300" w:rsidRPr="00644CA5" w:rsidRDefault="009E2AE5" w:rsidP="009E2AE5">
      <w:pPr>
        <w:pStyle w:val="Heading2"/>
        <w:rPr>
          <w:rFonts w:cs="Arial"/>
        </w:rPr>
      </w:pPr>
      <w:bookmarkStart w:id="131" w:name="_Toc133134617"/>
      <w:bookmarkStart w:id="132" w:name="_Toc135438673"/>
      <w:r w:rsidRPr="357EC751">
        <w:rPr>
          <w:rFonts w:cs="Arial"/>
        </w:rPr>
        <w:lastRenderedPageBreak/>
        <w:t>Database Structure</w:t>
      </w:r>
      <w:bookmarkEnd w:id="131"/>
      <w:bookmarkEnd w:id="132"/>
    </w:p>
    <w:p w14:paraId="1562AB5F" w14:textId="5AD25D37" w:rsidR="301C7D8A" w:rsidRPr="008C61E1" w:rsidDel="00716521" w:rsidRDefault="73B98DC4" w:rsidP="00B91B13">
      <w:pPr>
        <w:jc w:val="both"/>
        <w:rPr>
          <w:rFonts w:eastAsia="Arial" w:cs="Arial"/>
        </w:rPr>
      </w:pPr>
      <w:r w:rsidRPr="008C61E1">
        <w:rPr>
          <w:rFonts w:eastAsia="Arial" w:cs="Arial"/>
        </w:rPr>
        <w:t>For</w:t>
      </w:r>
      <w:r w:rsidR="001F45F9">
        <w:rPr>
          <w:rFonts w:eastAsia="Arial" w:cs="Arial"/>
        </w:rPr>
        <w:t xml:space="preserve"> the</w:t>
      </w:r>
      <w:r w:rsidRPr="008C61E1">
        <w:rPr>
          <w:rFonts w:eastAsia="Arial" w:cs="Arial"/>
        </w:rPr>
        <w:t xml:space="preserve"> </w:t>
      </w:r>
      <w:r w:rsidR="001F45F9">
        <w:rPr>
          <w:rFonts w:eastAsia="Arial" w:cs="Arial"/>
        </w:rPr>
        <w:t>b</w:t>
      </w:r>
      <w:r w:rsidRPr="008C61E1">
        <w:rPr>
          <w:rFonts w:eastAsia="Arial" w:cs="Arial"/>
        </w:rPr>
        <w:t xml:space="preserve">eta </w:t>
      </w:r>
      <w:r w:rsidR="001F45F9">
        <w:rPr>
          <w:rFonts w:eastAsia="Arial" w:cs="Arial"/>
        </w:rPr>
        <w:t>version of IG4U</w:t>
      </w:r>
      <w:r w:rsidRPr="008C61E1">
        <w:rPr>
          <w:rFonts w:eastAsia="Arial" w:cs="Arial"/>
        </w:rPr>
        <w:t xml:space="preserve">, </w:t>
      </w:r>
      <w:r w:rsidR="001F45F9">
        <w:rPr>
          <w:rFonts w:eastAsia="Arial" w:cs="Arial"/>
        </w:rPr>
        <w:t>the user Instagram d</w:t>
      </w:r>
      <w:r w:rsidRPr="008C61E1">
        <w:rPr>
          <w:rFonts w:eastAsia="Arial" w:cs="Arial"/>
        </w:rPr>
        <w:t>ata</w:t>
      </w:r>
      <w:r w:rsidR="001F45F9">
        <w:rPr>
          <w:rFonts w:eastAsia="Arial" w:cs="Arial"/>
        </w:rPr>
        <w:t xml:space="preserve"> for the session are stored as</w:t>
      </w:r>
      <w:r w:rsidRPr="008C61E1">
        <w:rPr>
          <w:rFonts w:eastAsia="Arial" w:cs="Arial"/>
        </w:rPr>
        <w:t xml:space="preserve"> CSV files.  Data </w:t>
      </w:r>
      <w:r w:rsidR="001F45F9">
        <w:rPr>
          <w:rFonts w:eastAsia="Arial" w:cs="Arial"/>
        </w:rPr>
        <w:t>s</w:t>
      </w:r>
      <w:r w:rsidRPr="008C61E1">
        <w:rPr>
          <w:rFonts w:eastAsia="Arial" w:cs="Arial"/>
        </w:rPr>
        <w:t xml:space="preserve">tructure </w:t>
      </w:r>
      <w:r w:rsidR="008571CA">
        <w:rPr>
          <w:rFonts w:eastAsia="Arial" w:cs="Arial"/>
        </w:rPr>
        <w:t xml:space="preserve">after deep processing </w:t>
      </w:r>
      <w:r w:rsidR="00B91B13">
        <w:rPr>
          <w:rFonts w:eastAsia="Arial" w:cs="Arial"/>
        </w:rPr>
        <w:t>is as shown below.</w:t>
      </w:r>
    </w:p>
    <w:p w14:paraId="18EFFCB7" w14:textId="4EA0A8F4" w:rsidR="00B91B13" w:rsidRPr="00B91B13" w:rsidRDefault="00B91B13" w:rsidP="00B91B13">
      <w:pPr>
        <w:jc w:val="center"/>
        <w:rPr>
          <w:i/>
          <w:iCs/>
        </w:rPr>
      </w:pPr>
      <w:bookmarkStart w:id="133" w:name="_Toc135431771"/>
      <w:r w:rsidRPr="00B91B13">
        <w:rPr>
          <w:i/>
          <w:iCs/>
        </w:rPr>
        <w:t xml:space="preserve">Table </w:t>
      </w:r>
      <w:r w:rsidRPr="00B91B13">
        <w:rPr>
          <w:i/>
          <w:iCs/>
        </w:rPr>
        <w:fldChar w:fldCharType="begin"/>
      </w:r>
      <w:r w:rsidRPr="00B91B13">
        <w:rPr>
          <w:i/>
          <w:iCs/>
        </w:rPr>
        <w:instrText xml:space="preserve"> SEQ Table \* ARABIC </w:instrText>
      </w:r>
      <w:r w:rsidRPr="00B91B13">
        <w:rPr>
          <w:i/>
          <w:iCs/>
        </w:rPr>
        <w:fldChar w:fldCharType="separate"/>
      </w:r>
      <w:r w:rsidR="002A13A4">
        <w:rPr>
          <w:i/>
          <w:iCs/>
          <w:noProof/>
        </w:rPr>
        <w:t>2</w:t>
      </w:r>
      <w:r w:rsidRPr="00B91B13">
        <w:rPr>
          <w:i/>
          <w:iCs/>
        </w:rPr>
        <w:fldChar w:fldCharType="end"/>
      </w:r>
      <w:r w:rsidRPr="00B91B13">
        <w:rPr>
          <w:i/>
          <w:iCs/>
        </w:rPr>
        <w:t>. Data Structure after deep processing</w:t>
      </w:r>
      <w:bookmarkEnd w:id="133"/>
    </w:p>
    <w:p w14:paraId="02DA1EE9" w14:textId="7839A1A4" w:rsidR="301C7D8A" w:rsidRPr="00644CA5" w:rsidDel="00716521" w:rsidRDefault="30BB1ABC" w:rsidP="63516E91">
      <w:r>
        <w:rPr>
          <w:noProof/>
        </w:rPr>
        <w:drawing>
          <wp:inline distT="0" distB="0" distL="0" distR="0" wp14:anchorId="6B138181" wp14:editId="723CF5D6">
            <wp:extent cx="5682344" cy="3788229"/>
            <wp:effectExtent l="0" t="0" r="0" b="0"/>
            <wp:docPr id="1871610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5696" cy="3803797"/>
                    </a:xfrm>
                    <a:prstGeom prst="rect">
                      <a:avLst/>
                    </a:prstGeom>
                  </pic:spPr>
                </pic:pic>
              </a:graphicData>
            </a:graphic>
          </wp:inline>
        </w:drawing>
      </w:r>
      <w:r w:rsidR="301C7D8A">
        <w:br/>
      </w:r>
    </w:p>
    <w:p w14:paraId="10EE532A" w14:textId="1D8B9C9D" w:rsidR="301C7D8A" w:rsidRPr="00644CA5" w:rsidDel="00716521" w:rsidRDefault="301C7D8A" w:rsidP="63516E91">
      <w:pPr>
        <w:rPr>
          <w:rFonts w:eastAsia="Arial" w:cs="Arial"/>
          <w:color w:val="000000" w:themeColor="text1"/>
        </w:rPr>
      </w:pPr>
    </w:p>
    <w:p w14:paraId="191ED97D" w14:textId="77777777" w:rsidR="00DA793B" w:rsidRPr="00F8701E" w:rsidRDefault="00DA793B" w:rsidP="00F50F4E">
      <w:bookmarkStart w:id="134" w:name="_Toc133213202"/>
      <w:bookmarkStart w:id="135" w:name="_Toc133213242"/>
      <w:bookmarkStart w:id="136" w:name="_Toc133213283"/>
      <w:bookmarkStart w:id="137" w:name="_Toc133213324"/>
      <w:bookmarkStart w:id="138" w:name="_Toc133213365"/>
      <w:bookmarkStart w:id="139" w:name="_Toc133213406"/>
      <w:bookmarkStart w:id="140" w:name="_Toc133213447"/>
      <w:bookmarkStart w:id="141" w:name="_Toc133213488"/>
      <w:bookmarkEnd w:id="134"/>
      <w:bookmarkEnd w:id="135"/>
      <w:bookmarkEnd w:id="136"/>
      <w:bookmarkEnd w:id="137"/>
      <w:bookmarkEnd w:id="138"/>
      <w:bookmarkEnd w:id="139"/>
      <w:bookmarkEnd w:id="140"/>
      <w:bookmarkEnd w:id="141"/>
    </w:p>
    <w:p w14:paraId="3767756D" w14:textId="77777777" w:rsidR="00F50F4E" w:rsidRDefault="00F50F4E" w:rsidP="009F6B36">
      <w:pPr>
        <w:rPr>
          <w:rFonts w:eastAsiaTheme="majorEastAsia" w:cstheme="majorBidi"/>
          <w:color w:val="002060"/>
          <w:sz w:val="32"/>
          <w:szCs w:val="32"/>
        </w:rPr>
      </w:pPr>
      <w:r>
        <w:br w:type="page"/>
      </w:r>
    </w:p>
    <w:p w14:paraId="6F279E03" w14:textId="33A7DBD5" w:rsidR="004C05A8" w:rsidRDefault="00426477" w:rsidP="00511E22">
      <w:pPr>
        <w:pStyle w:val="Heading1"/>
      </w:pPr>
      <w:bookmarkStart w:id="142" w:name="_Toc135438674"/>
      <w:r>
        <w:lastRenderedPageBreak/>
        <w:t>System Design</w:t>
      </w:r>
      <w:bookmarkEnd w:id="142"/>
    </w:p>
    <w:p w14:paraId="3AED139E" w14:textId="7A8192A0" w:rsidR="00426477" w:rsidRPr="00426477" w:rsidRDefault="00426477" w:rsidP="009F6B36">
      <w:pPr>
        <w:pStyle w:val="Heading2"/>
      </w:pPr>
      <w:bookmarkStart w:id="143" w:name="_Toc135438675"/>
      <w:r>
        <w:t>Architecture Overview</w:t>
      </w:r>
      <w:bookmarkEnd w:id="143"/>
    </w:p>
    <w:p w14:paraId="51436B01" w14:textId="1EF8DC75" w:rsidR="00F63E77" w:rsidRDefault="001A72F2" w:rsidP="00872FC2">
      <w:pPr>
        <w:jc w:val="both"/>
        <w:rPr>
          <w:rFonts w:cs="Arial"/>
        </w:rPr>
      </w:pPr>
      <w:r w:rsidRPr="63516E91">
        <w:rPr>
          <w:rFonts w:cs="Arial"/>
        </w:rPr>
        <w:t xml:space="preserve">There are </w:t>
      </w:r>
      <w:r w:rsidR="0017623E" w:rsidRPr="63516E91">
        <w:rPr>
          <w:rFonts w:cs="Arial"/>
        </w:rPr>
        <w:t>two system arch</w:t>
      </w:r>
      <w:r w:rsidR="00F06EA1" w:rsidRPr="63516E91">
        <w:rPr>
          <w:rFonts w:cs="Arial"/>
        </w:rPr>
        <w:t>itectures in our project</w:t>
      </w:r>
      <w:r w:rsidR="00B006CC" w:rsidRPr="63516E91">
        <w:rPr>
          <w:rFonts w:cs="Arial"/>
        </w:rPr>
        <w:t xml:space="preserve"> which are used for model development and production respectively. </w:t>
      </w:r>
      <w:r w:rsidR="00BE3287" w:rsidRPr="63516E91">
        <w:rPr>
          <w:rFonts w:cs="Arial"/>
        </w:rPr>
        <w:t xml:space="preserve">The two system architectures are </w:t>
      </w:r>
      <w:r w:rsidR="00280A5F" w:rsidRPr="63516E91">
        <w:rPr>
          <w:rFonts w:cs="Arial"/>
        </w:rPr>
        <w:t xml:space="preserve">discussed below. </w:t>
      </w:r>
    </w:p>
    <w:p w14:paraId="0C5D45E6" w14:textId="1510A1E6" w:rsidR="002F6FAF" w:rsidRPr="00C72137" w:rsidRDefault="73C197C7" w:rsidP="05542E09">
      <w:pPr>
        <w:jc w:val="both"/>
        <w:rPr>
          <w:rFonts w:cs="Arial"/>
          <w:b/>
          <w:bCs/>
        </w:rPr>
      </w:pPr>
      <w:r w:rsidRPr="05542E09">
        <w:rPr>
          <w:rFonts w:cs="Arial"/>
          <w:b/>
          <w:bCs/>
        </w:rPr>
        <w:t xml:space="preserve">System </w:t>
      </w:r>
      <w:r w:rsidR="00280A5F" w:rsidRPr="05542E09">
        <w:rPr>
          <w:rFonts w:cs="Arial"/>
          <w:b/>
          <w:bCs/>
        </w:rPr>
        <w:t>Architecture for Model Development</w:t>
      </w:r>
      <w:r w:rsidRPr="05542E09">
        <w:rPr>
          <w:rFonts w:cs="Arial"/>
          <w:b/>
          <w:bCs/>
        </w:rPr>
        <w:t xml:space="preserve"> </w:t>
      </w:r>
    </w:p>
    <w:p w14:paraId="23230815" w14:textId="73196280" w:rsidR="0066088E" w:rsidRDefault="000178E8" w:rsidP="00872FC2">
      <w:pPr>
        <w:jc w:val="both"/>
        <w:rPr>
          <w:rFonts w:cs="Arial"/>
        </w:rPr>
      </w:pPr>
      <w:r>
        <w:rPr>
          <w:rFonts w:cs="Arial"/>
        </w:rPr>
        <w:t xml:space="preserve">The system architecture used for model development is as shown in </w:t>
      </w:r>
      <w:r w:rsidRPr="05542E09">
        <w:rPr>
          <w:rFonts w:cs="Arial"/>
        </w:rPr>
        <w:fldChar w:fldCharType="begin"/>
      </w:r>
      <w:r w:rsidRPr="05542E09">
        <w:rPr>
          <w:rFonts w:cs="Arial"/>
        </w:rPr>
        <w:instrText xml:space="preserve"> REF _Ref133297890 \h </w:instrText>
      </w:r>
      <w:r w:rsidRPr="05542E09">
        <w:rPr>
          <w:rFonts w:cs="Arial"/>
        </w:rPr>
      </w:r>
      <w:r w:rsidRPr="05542E09">
        <w:rPr>
          <w:rFonts w:cs="Arial"/>
        </w:rPr>
        <w:fldChar w:fldCharType="separate"/>
      </w:r>
      <w:r w:rsidR="001F45F9" w:rsidRPr="05542E09">
        <w:t xml:space="preserve">Figure </w:t>
      </w:r>
      <w:r w:rsidR="001F45F9">
        <w:rPr>
          <w:noProof/>
        </w:rPr>
        <w:t>7</w:t>
      </w:r>
      <w:r w:rsidRPr="05542E09">
        <w:rPr>
          <w:rFonts w:cs="Arial"/>
        </w:rPr>
        <w:fldChar w:fldCharType="end"/>
      </w:r>
      <w:r w:rsidR="00D469D0">
        <w:rPr>
          <w:rFonts w:cs="Arial"/>
        </w:rPr>
        <w:t xml:space="preserve">. It consists of </w:t>
      </w:r>
      <w:r w:rsidR="00B821B6">
        <w:rPr>
          <w:rFonts w:cs="Arial"/>
        </w:rPr>
        <w:t xml:space="preserve">3 different models. Model A </w:t>
      </w:r>
      <w:r w:rsidR="0099409F">
        <w:rPr>
          <w:rFonts w:cs="Arial"/>
        </w:rPr>
        <w:t>is a rule</w:t>
      </w:r>
      <w:r w:rsidR="007828FB">
        <w:rPr>
          <w:rFonts w:cs="Arial"/>
        </w:rPr>
        <w:t>-</w:t>
      </w:r>
      <w:r w:rsidR="0099409F">
        <w:rPr>
          <w:rFonts w:cs="Arial"/>
        </w:rPr>
        <w:t xml:space="preserve">based </w:t>
      </w:r>
      <w:r w:rsidR="007828FB">
        <w:rPr>
          <w:rFonts w:cs="Arial"/>
        </w:rPr>
        <w:t xml:space="preserve">model which is designed based on </w:t>
      </w:r>
      <w:r w:rsidR="00730201">
        <w:rPr>
          <w:rFonts w:cs="Arial"/>
        </w:rPr>
        <w:t>e</w:t>
      </w:r>
      <w:r w:rsidR="00730201" w:rsidRPr="00730201">
        <w:rPr>
          <w:rFonts w:cs="Arial"/>
        </w:rPr>
        <w:t xml:space="preserve">xploratory </w:t>
      </w:r>
      <w:r w:rsidR="00730201">
        <w:rPr>
          <w:rFonts w:cs="Arial"/>
        </w:rPr>
        <w:t>d</w:t>
      </w:r>
      <w:r w:rsidR="00730201" w:rsidRPr="00730201">
        <w:rPr>
          <w:rFonts w:cs="Arial"/>
        </w:rPr>
        <w:t xml:space="preserve">ata </w:t>
      </w:r>
      <w:r w:rsidR="00730201">
        <w:rPr>
          <w:rFonts w:cs="Arial"/>
        </w:rPr>
        <w:t>a</w:t>
      </w:r>
      <w:r w:rsidR="00730201" w:rsidRPr="00730201">
        <w:rPr>
          <w:rFonts w:cs="Arial"/>
        </w:rPr>
        <w:t>nalysis</w:t>
      </w:r>
      <w:r w:rsidR="00730201">
        <w:rPr>
          <w:rFonts w:cs="Arial"/>
        </w:rPr>
        <w:t xml:space="preserve"> and </w:t>
      </w:r>
      <w:r w:rsidR="003679EB">
        <w:rPr>
          <w:rFonts w:cs="Arial"/>
        </w:rPr>
        <w:t xml:space="preserve">human observations. </w:t>
      </w:r>
      <w:r w:rsidR="00CC07D7">
        <w:rPr>
          <w:rFonts w:cs="Arial"/>
        </w:rPr>
        <w:t xml:space="preserve">Model B and C are trained with the </w:t>
      </w:r>
      <w:r w:rsidR="00A35E7C">
        <w:rPr>
          <w:rFonts w:cs="Arial"/>
        </w:rPr>
        <w:t xml:space="preserve">processed Instagram dataset for Instagram profile analysis as well as </w:t>
      </w:r>
      <w:r w:rsidR="0042259B" w:rsidRPr="05542E09">
        <w:rPr>
          <w:rFonts w:cs="Arial"/>
        </w:rPr>
        <w:t xml:space="preserve">performance </w:t>
      </w:r>
      <w:r w:rsidR="0042259B">
        <w:rPr>
          <w:rFonts w:cs="Arial"/>
        </w:rPr>
        <w:t>pr</w:t>
      </w:r>
      <w:r w:rsidR="0042259B" w:rsidRPr="05542E09">
        <w:rPr>
          <w:rFonts w:cs="Arial"/>
        </w:rPr>
        <w:t>ediction</w:t>
      </w:r>
      <w:r w:rsidR="0042259B">
        <w:rPr>
          <w:rFonts w:cs="Arial"/>
        </w:rPr>
        <w:t xml:space="preserve"> respectively. The details of the models will be discussed </w:t>
      </w:r>
      <w:r w:rsidR="0015518A">
        <w:rPr>
          <w:rFonts w:cs="Arial"/>
        </w:rPr>
        <w:t xml:space="preserve">further in Section </w:t>
      </w:r>
      <w:r w:rsidRPr="05542E09">
        <w:rPr>
          <w:rFonts w:cs="Arial"/>
        </w:rPr>
        <w:fldChar w:fldCharType="begin"/>
      </w:r>
      <w:r w:rsidRPr="05542E09">
        <w:rPr>
          <w:rFonts w:cs="Arial"/>
        </w:rPr>
        <w:instrText xml:space="preserve"> REF _Ref133298304 \r \h </w:instrText>
      </w:r>
      <w:r w:rsidRPr="05542E09">
        <w:rPr>
          <w:rFonts w:cs="Arial"/>
        </w:rPr>
      </w:r>
      <w:r w:rsidRPr="05542E09">
        <w:rPr>
          <w:rFonts w:cs="Arial"/>
        </w:rPr>
        <w:fldChar w:fldCharType="separate"/>
      </w:r>
      <w:r w:rsidR="001F45F9">
        <w:rPr>
          <w:rFonts w:cs="Arial"/>
        </w:rPr>
        <w:t>4.2</w:t>
      </w:r>
      <w:r w:rsidRPr="05542E09">
        <w:rPr>
          <w:rFonts w:cs="Arial"/>
        </w:rPr>
        <w:fldChar w:fldCharType="end"/>
      </w:r>
      <w:r w:rsidR="0015518A">
        <w:rPr>
          <w:rFonts w:cs="Arial"/>
        </w:rPr>
        <w:t xml:space="preserve"> </w:t>
      </w:r>
      <w:r w:rsidR="00951CDD">
        <w:rPr>
          <w:rFonts w:cs="Arial"/>
        </w:rPr>
        <w:t xml:space="preserve">(Knowledge Engineering). </w:t>
      </w:r>
    </w:p>
    <w:p w14:paraId="3DE9BEC8" w14:textId="044D40D0" w:rsidR="00D65DF7" w:rsidRDefault="003E408D" w:rsidP="006D087A">
      <w:pPr>
        <w:keepNext/>
        <w:jc w:val="center"/>
      </w:pPr>
      <w:r>
        <w:rPr>
          <w:noProof/>
        </w:rPr>
        <w:drawing>
          <wp:inline distT="0" distB="0" distL="0" distR="0" wp14:anchorId="4F5D6C81" wp14:editId="08AC5A41">
            <wp:extent cx="2883003" cy="3600000"/>
            <wp:effectExtent l="0" t="0" r="0" b="635"/>
            <wp:docPr id="17"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FF2B5EF4-FFF2-40B4-BE49-F238E27FC236}">
                          <a16:creationId xmlns:w16du="http://schemas.microsoft.com/office/word/2023/wordml/word16du"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A3B0183E-0C4E-9895-0258-6D5E2413AD28}"/>
                        </a:ext>
                      </a:extLst>
                    </a:blip>
                    <a:stretch>
                      <a:fillRect/>
                    </a:stretch>
                  </pic:blipFill>
                  <pic:spPr>
                    <a:xfrm>
                      <a:off x="0" y="0"/>
                      <a:ext cx="2883003" cy="3600000"/>
                    </a:xfrm>
                    <a:prstGeom prst="rect">
                      <a:avLst/>
                    </a:prstGeom>
                  </pic:spPr>
                </pic:pic>
              </a:graphicData>
            </a:graphic>
          </wp:inline>
        </w:drawing>
      </w:r>
    </w:p>
    <w:p w14:paraId="3722E297" w14:textId="6D8942A4" w:rsidR="00916302" w:rsidRPr="00644CA5" w:rsidRDefault="00D65DF7" w:rsidP="00831778">
      <w:pPr>
        <w:pStyle w:val="Caption"/>
        <w:jc w:val="center"/>
        <w:rPr>
          <w:rFonts w:cs="Arial"/>
        </w:rPr>
      </w:pPr>
      <w:bookmarkStart w:id="144" w:name="_Ref133297890"/>
      <w:bookmarkStart w:id="145" w:name="_Toc135431737"/>
      <w:r w:rsidRPr="05542E09">
        <w:rPr>
          <w:color w:val="auto"/>
          <w:sz w:val="22"/>
          <w:szCs w:val="22"/>
        </w:rPr>
        <w:t xml:space="preserve">Figure </w:t>
      </w:r>
      <w:r w:rsidR="00916302" w:rsidRPr="05542E09">
        <w:rPr>
          <w:i w:val="0"/>
          <w:iCs w:val="0"/>
        </w:rPr>
        <w:fldChar w:fldCharType="begin"/>
      </w:r>
      <w:r w:rsidR="00916302" w:rsidRPr="05542E09">
        <w:rPr>
          <w:color w:val="auto"/>
          <w:sz w:val="22"/>
          <w:szCs w:val="22"/>
        </w:rPr>
        <w:instrText xml:space="preserve"> SEQ Figure \* ARABIC </w:instrText>
      </w:r>
      <w:r w:rsidR="00916302" w:rsidRPr="05542E09">
        <w:rPr>
          <w:i w:val="0"/>
          <w:iCs w:val="0"/>
        </w:rPr>
        <w:fldChar w:fldCharType="separate"/>
      </w:r>
      <w:r w:rsidR="002A13A4">
        <w:rPr>
          <w:noProof/>
          <w:color w:val="auto"/>
          <w:sz w:val="22"/>
          <w:szCs w:val="22"/>
        </w:rPr>
        <w:t>7</w:t>
      </w:r>
      <w:r w:rsidR="00916302" w:rsidRPr="05542E09">
        <w:rPr>
          <w:i w:val="0"/>
          <w:iCs w:val="0"/>
        </w:rPr>
        <w:fldChar w:fldCharType="end"/>
      </w:r>
      <w:bookmarkEnd w:id="144"/>
      <w:r w:rsidR="000178E8" w:rsidRPr="05542E09">
        <w:rPr>
          <w:color w:val="auto"/>
          <w:sz w:val="22"/>
          <w:szCs w:val="22"/>
        </w:rPr>
        <w:t>.</w:t>
      </w:r>
      <w:r w:rsidRPr="05542E09">
        <w:rPr>
          <w:color w:val="auto"/>
          <w:sz w:val="22"/>
          <w:szCs w:val="22"/>
        </w:rPr>
        <w:t xml:space="preserve"> Overall System Architecture Model Setup</w:t>
      </w:r>
      <w:bookmarkEnd w:id="145"/>
    </w:p>
    <w:p w14:paraId="569E58FF" w14:textId="77777777" w:rsidR="00951CDD" w:rsidRDefault="00951CDD" w:rsidP="1F9EB444">
      <w:pPr>
        <w:rPr>
          <w:rFonts w:cs="Arial"/>
          <w:b/>
          <w:bCs/>
        </w:rPr>
      </w:pPr>
    </w:p>
    <w:p w14:paraId="05397F50" w14:textId="5FCE2093" w:rsidR="00916302" w:rsidRPr="00C72137" w:rsidRDefault="73C197C7" w:rsidP="1F9EB444">
      <w:pPr>
        <w:rPr>
          <w:rFonts w:cs="Arial"/>
          <w:b/>
          <w:bCs/>
        </w:rPr>
      </w:pPr>
      <w:r w:rsidRPr="05542E09">
        <w:rPr>
          <w:rFonts w:cs="Arial"/>
          <w:b/>
          <w:bCs/>
        </w:rPr>
        <w:t xml:space="preserve">System </w:t>
      </w:r>
      <w:r w:rsidR="009B6529" w:rsidRPr="05542E09">
        <w:rPr>
          <w:rFonts w:cs="Arial"/>
          <w:b/>
          <w:bCs/>
        </w:rPr>
        <w:t>Architecture for Production</w:t>
      </w:r>
    </w:p>
    <w:p w14:paraId="35F23A14" w14:textId="488441C0" w:rsidR="00DC451B" w:rsidRDefault="00DC451B" w:rsidP="00C72137">
      <w:pPr>
        <w:jc w:val="both"/>
        <w:rPr>
          <w:rFonts w:cs="Arial"/>
        </w:rPr>
      </w:pPr>
      <w:r>
        <w:rPr>
          <w:rFonts w:cs="Arial"/>
        </w:rPr>
        <w:t xml:space="preserve">The system architecture for the </w:t>
      </w:r>
      <w:r w:rsidR="00037D48">
        <w:rPr>
          <w:rFonts w:cs="Arial"/>
        </w:rPr>
        <w:t xml:space="preserve">production is as shown in </w:t>
      </w:r>
      <w:r w:rsidRPr="7F4BC13C">
        <w:rPr>
          <w:rFonts w:cs="Arial"/>
        </w:rPr>
        <w:fldChar w:fldCharType="begin"/>
      </w:r>
      <w:r w:rsidRPr="7F4BC13C">
        <w:rPr>
          <w:rFonts w:cs="Arial"/>
        </w:rPr>
        <w:instrText xml:space="preserve"> REF _Ref133298613 \h </w:instrText>
      </w:r>
      <w:r w:rsidRPr="7F4BC13C">
        <w:rPr>
          <w:rFonts w:cs="Arial"/>
        </w:rPr>
      </w:r>
      <w:r w:rsidRPr="7F4BC13C">
        <w:rPr>
          <w:rFonts w:cs="Arial"/>
        </w:rPr>
        <w:fldChar w:fldCharType="separate"/>
      </w:r>
      <w:r w:rsidR="001F45F9" w:rsidRPr="05542E09">
        <w:t xml:space="preserve">Figure </w:t>
      </w:r>
      <w:r w:rsidR="001F45F9">
        <w:rPr>
          <w:noProof/>
        </w:rPr>
        <w:t>8</w:t>
      </w:r>
      <w:r w:rsidRPr="7F4BC13C">
        <w:rPr>
          <w:rFonts w:cs="Arial"/>
        </w:rPr>
        <w:fldChar w:fldCharType="end"/>
      </w:r>
      <w:r w:rsidR="00037D48">
        <w:rPr>
          <w:rFonts w:cs="Arial"/>
        </w:rPr>
        <w:t xml:space="preserve">. </w:t>
      </w:r>
      <w:r w:rsidR="009C65BF">
        <w:rPr>
          <w:rFonts w:cs="Arial"/>
        </w:rPr>
        <w:t xml:space="preserve">As shown in the architecture, </w:t>
      </w:r>
      <w:r w:rsidR="00DE6953">
        <w:rPr>
          <w:rFonts w:cs="Arial"/>
        </w:rPr>
        <w:t xml:space="preserve">the system has incorporated an Instagram login function </w:t>
      </w:r>
      <w:r w:rsidR="00ED4B53">
        <w:rPr>
          <w:rFonts w:cs="Arial"/>
        </w:rPr>
        <w:t xml:space="preserve">which </w:t>
      </w:r>
      <w:r w:rsidR="0083658B">
        <w:rPr>
          <w:rFonts w:cs="Arial"/>
        </w:rPr>
        <w:t xml:space="preserve">would </w:t>
      </w:r>
      <w:r w:rsidR="00863CB2">
        <w:rPr>
          <w:rFonts w:cs="Arial"/>
        </w:rPr>
        <w:t>search and download the user</w:t>
      </w:r>
      <w:r w:rsidR="008721F3">
        <w:rPr>
          <w:rFonts w:cs="Arial"/>
        </w:rPr>
        <w:t>’s</w:t>
      </w:r>
      <w:r w:rsidR="00863CB2">
        <w:rPr>
          <w:rFonts w:cs="Arial"/>
        </w:rPr>
        <w:t xml:space="preserve"> Instagram data</w:t>
      </w:r>
      <w:r w:rsidR="007A3975">
        <w:rPr>
          <w:rFonts w:cs="Arial"/>
        </w:rPr>
        <w:t>. The downloaded profile and post data will be used</w:t>
      </w:r>
      <w:r w:rsidR="00863CB2">
        <w:rPr>
          <w:rFonts w:cs="Arial"/>
        </w:rPr>
        <w:t xml:space="preserve"> for analysi</w:t>
      </w:r>
      <w:r w:rsidR="008721F3">
        <w:rPr>
          <w:rFonts w:cs="Arial"/>
        </w:rPr>
        <w:t xml:space="preserve">s and recommendation </w:t>
      </w:r>
      <w:r w:rsidR="00D4689C">
        <w:rPr>
          <w:rFonts w:cs="Arial"/>
        </w:rPr>
        <w:t xml:space="preserve">using the </w:t>
      </w:r>
      <w:r w:rsidR="001F6DA3">
        <w:rPr>
          <w:rFonts w:cs="Arial"/>
        </w:rPr>
        <w:t xml:space="preserve">3 models developed earlier. </w:t>
      </w:r>
      <w:r w:rsidR="005C72A1">
        <w:rPr>
          <w:rFonts w:cs="Arial"/>
        </w:rPr>
        <w:t>Furthermore, the s</w:t>
      </w:r>
      <w:r w:rsidR="5A764380">
        <w:rPr>
          <w:rFonts w:cs="Arial"/>
        </w:rPr>
        <w:t xml:space="preserve">ystem will separate </w:t>
      </w:r>
      <w:r w:rsidR="59E838C5">
        <w:rPr>
          <w:rFonts w:cs="Arial"/>
        </w:rPr>
        <w:t xml:space="preserve">output into </w:t>
      </w:r>
      <w:r w:rsidR="5A764380">
        <w:rPr>
          <w:rFonts w:cs="Arial"/>
        </w:rPr>
        <w:t xml:space="preserve">two </w:t>
      </w:r>
      <w:r w:rsidR="005C72A1">
        <w:rPr>
          <w:rFonts w:cs="Arial"/>
        </w:rPr>
        <w:t>w</w:t>
      </w:r>
      <w:r w:rsidR="5A764380">
        <w:rPr>
          <w:rFonts w:cs="Arial"/>
        </w:rPr>
        <w:t xml:space="preserve">eb version depends on user </w:t>
      </w:r>
      <w:r w:rsidR="005C72A1">
        <w:rPr>
          <w:rFonts w:cs="Arial"/>
        </w:rPr>
        <w:t xml:space="preserve">account type – free or paid. </w:t>
      </w:r>
    </w:p>
    <w:p w14:paraId="23714CAC" w14:textId="2E042568" w:rsidR="00D65DF7" w:rsidRDefault="005959DE" w:rsidP="001F45F9">
      <w:pPr>
        <w:keepNext/>
        <w:jc w:val="center"/>
      </w:pPr>
      <w:r w:rsidRPr="005959DE">
        <w:rPr>
          <w:noProof/>
        </w:rPr>
        <w:lastRenderedPageBreak/>
        <w:drawing>
          <wp:inline distT="0" distB="0" distL="0" distR="0" wp14:anchorId="62B39125" wp14:editId="1F0FBFDF">
            <wp:extent cx="3905500" cy="5040000"/>
            <wp:effectExtent l="0" t="0" r="0" b="8255"/>
            <wp:docPr id="1966202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2436" name=""/>
                    <pic:cNvPicPr/>
                  </pic:nvPicPr>
                  <pic:blipFill>
                    <a:blip r:embed="rId25"/>
                    <a:stretch>
                      <a:fillRect/>
                    </a:stretch>
                  </pic:blipFill>
                  <pic:spPr>
                    <a:xfrm>
                      <a:off x="0" y="0"/>
                      <a:ext cx="3905500" cy="5040000"/>
                    </a:xfrm>
                    <a:prstGeom prst="rect">
                      <a:avLst/>
                    </a:prstGeom>
                  </pic:spPr>
                </pic:pic>
              </a:graphicData>
            </a:graphic>
          </wp:inline>
        </w:drawing>
      </w:r>
    </w:p>
    <w:p w14:paraId="3586CFFB" w14:textId="7A4D9F00" w:rsidR="00916302" w:rsidRPr="00B21AF1" w:rsidRDefault="00D65DF7" w:rsidP="05542E09">
      <w:pPr>
        <w:pStyle w:val="Caption"/>
        <w:jc w:val="center"/>
        <w:rPr>
          <w:rFonts w:cs="Arial"/>
        </w:rPr>
      </w:pPr>
      <w:bookmarkStart w:id="146" w:name="_Ref133298613"/>
      <w:bookmarkStart w:id="147" w:name="_Toc135431738"/>
      <w:r w:rsidRPr="05542E09">
        <w:rPr>
          <w:color w:val="auto"/>
          <w:sz w:val="22"/>
          <w:szCs w:val="22"/>
        </w:rPr>
        <w:t xml:space="preserve">Figure </w:t>
      </w:r>
      <w:r w:rsidRPr="05542E09">
        <w:rPr>
          <w:color w:val="auto"/>
          <w:sz w:val="22"/>
          <w:szCs w:val="22"/>
        </w:rPr>
        <w:fldChar w:fldCharType="begin"/>
      </w:r>
      <w:r w:rsidRPr="05542E09">
        <w:rPr>
          <w:color w:val="auto"/>
          <w:sz w:val="22"/>
          <w:szCs w:val="22"/>
        </w:rPr>
        <w:instrText xml:space="preserve"> SEQ Figure \* ARABIC </w:instrText>
      </w:r>
      <w:r w:rsidRPr="05542E09">
        <w:rPr>
          <w:color w:val="auto"/>
          <w:sz w:val="22"/>
          <w:szCs w:val="22"/>
        </w:rPr>
        <w:fldChar w:fldCharType="separate"/>
      </w:r>
      <w:r w:rsidR="002A13A4">
        <w:rPr>
          <w:noProof/>
          <w:color w:val="auto"/>
          <w:sz w:val="22"/>
          <w:szCs w:val="22"/>
        </w:rPr>
        <w:t>8</w:t>
      </w:r>
      <w:r w:rsidRPr="05542E09">
        <w:rPr>
          <w:color w:val="auto"/>
          <w:sz w:val="22"/>
          <w:szCs w:val="22"/>
        </w:rPr>
        <w:fldChar w:fldCharType="end"/>
      </w:r>
      <w:bookmarkEnd w:id="146"/>
      <w:r w:rsidR="00784741" w:rsidRPr="05542E09">
        <w:rPr>
          <w:color w:val="auto"/>
          <w:sz w:val="22"/>
          <w:szCs w:val="22"/>
        </w:rPr>
        <w:t>.</w:t>
      </w:r>
      <w:r w:rsidRPr="05542E09">
        <w:rPr>
          <w:color w:val="auto"/>
          <w:sz w:val="22"/>
          <w:szCs w:val="22"/>
        </w:rPr>
        <w:t xml:space="preserve"> System Architecture for Production Phrase</w:t>
      </w:r>
      <w:bookmarkEnd w:id="147"/>
    </w:p>
    <w:p w14:paraId="57B0FC7D" w14:textId="77777777" w:rsidR="002F6FAF" w:rsidRPr="00644CA5" w:rsidRDefault="002F6FAF" w:rsidP="1F9EB444">
      <w:pPr>
        <w:rPr>
          <w:rFonts w:cs="Arial"/>
        </w:rPr>
      </w:pPr>
    </w:p>
    <w:p w14:paraId="5FA394EC" w14:textId="1A408DFC" w:rsidR="00DA793B" w:rsidRPr="00644CA5" w:rsidRDefault="000365DA" w:rsidP="1F9EB444">
      <w:pPr>
        <w:pStyle w:val="Heading2"/>
        <w:rPr>
          <w:rFonts w:cs="Arial"/>
        </w:rPr>
      </w:pPr>
      <w:bookmarkStart w:id="148" w:name="_Toc133134620"/>
      <w:bookmarkStart w:id="149" w:name="_Ref133298304"/>
      <w:bookmarkStart w:id="150" w:name="_Toc135438676"/>
      <w:r w:rsidRPr="311B86F1">
        <w:rPr>
          <w:rFonts w:cs="Arial"/>
        </w:rPr>
        <w:t>Knowledge Engineering</w:t>
      </w:r>
      <w:bookmarkEnd w:id="148"/>
      <w:bookmarkEnd w:id="149"/>
      <w:bookmarkEnd w:id="150"/>
    </w:p>
    <w:p w14:paraId="62510E5A" w14:textId="06B0F3AB" w:rsidR="3248E398" w:rsidRPr="00644CA5" w:rsidRDefault="003A3B97" w:rsidP="05542E09">
      <w:pPr>
        <w:jc w:val="both"/>
        <w:rPr>
          <w:rFonts w:cs="Arial"/>
        </w:rPr>
      </w:pPr>
      <w:r w:rsidRPr="05542E09">
        <w:rPr>
          <w:rFonts w:cs="Arial"/>
        </w:rPr>
        <w:t xml:space="preserve">There are a total of three different models </w:t>
      </w:r>
      <w:r w:rsidR="009A2645" w:rsidRPr="05542E09">
        <w:rPr>
          <w:rFonts w:cs="Arial"/>
        </w:rPr>
        <w:t xml:space="preserve">in this project which serve different </w:t>
      </w:r>
      <w:r w:rsidR="005C72A1">
        <w:rPr>
          <w:rFonts w:cs="Arial"/>
        </w:rPr>
        <w:t>purpose</w:t>
      </w:r>
      <w:r w:rsidR="00667113" w:rsidRPr="05542E09">
        <w:rPr>
          <w:rFonts w:cs="Arial"/>
        </w:rPr>
        <w:t>.</w:t>
      </w:r>
      <w:r w:rsidR="00695596" w:rsidRPr="05542E09">
        <w:rPr>
          <w:rFonts w:cs="Arial"/>
        </w:rPr>
        <w:t xml:space="preserve"> </w:t>
      </w:r>
      <w:r w:rsidR="00796E43" w:rsidRPr="05542E09">
        <w:rPr>
          <w:rFonts w:cs="Arial"/>
        </w:rPr>
        <w:t>M</w:t>
      </w:r>
      <w:r w:rsidR="00C20947" w:rsidRPr="05542E09">
        <w:rPr>
          <w:rFonts w:cs="Arial"/>
        </w:rPr>
        <w:t xml:space="preserve">odel A is a rule-based </w:t>
      </w:r>
      <w:r w:rsidR="00695596" w:rsidRPr="05542E09">
        <w:rPr>
          <w:rFonts w:cs="Arial"/>
        </w:rPr>
        <w:t xml:space="preserve">model </w:t>
      </w:r>
      <w:r w:rsidR="00213B9E" w:rsidRPr="05542E09">
        <w:rPr>
          <w:rFonts w:cs="Arial"/>
        </w:rPr>
        <w:t>used for</w:t>
      </w:r>
      <w:r w:rsidR="003357A1" w:rsidRPr="05542E09">
        <w:rPr>
          <w:rFonts w:cs="Arial"/>
        </w:rPr>
        <w:t xml:space="preserve"> data pre-processing and </w:t>
      </w:r>
      <w:r w:rsidR="00AC596E" w:rsidRPr="05542E09">
        <w:rPr>
          <w:rFonts w:cs="Arial"/>
        </w:rPr>
        <w:t xml:space="preserve">feature engineering. </w:t>
      </w:r>
      <w:r w:rsidR="00114443" w:rsidRPr="05542E09">
        <w:rPr>
          <w:rFonts w:cs="Arial"/>
        </w:rPr>
        <w:t>Model B is a clustering model use</w:t>
      </w:r>
      <w:r w:rsidR="005224AB" w:rsidRPr="05542E09">
        <w:rPr>
          <w:rFonts w:cs="Arial"/>
        </w:rPr>
        <w:t xml:space="preserve">d for user performance evaluation and recommendation. Lastly, model C is a prediction model </w:t>
      </w:r>
      <w:r w:rsidR="006567F4" w:rsidRPr="05542E09">
        <w:rPr>
          <w:rFonts w:cs="Arial"/>
        </w:rPr>
        <w:t>to</w:t>
      </w:r>
      <w:r w:rsidR="008C0362" w:rsidRPr="05542E09">
        <w:rPr>
          <w:rFonts w:cs="Arial"/>
        </w:rPr>
        <w:t xml:space="preserve"> predict</w:t>
      </w:r>
      <w:r w:rsidR="006567F4" w:rsidRPr="05542E09">
        <w:rPr>
          <w:rFonts w:cs="Arial"/>
        </w:rPr>
        <w:t xml:space="preserve"> the number </w:t>
      </w:r>
      <w:r w:rsidR="005C72A1">
        <w:rPr>
          <w:rFonts w:cs="Arial"/>
        </w:rPr>
        <w:t xml:space="preserve">of </w:t>
      </w:r>
      <w:r w:rsidR="006567F4" w:rsidRPr="05542E09">
        <w:rPr>
          <w:rFonts w:cs="Arial"/>
        </w:rPr>
        <w:t>like</w:t>
      </w:r>
      <w:r w:rsidR="008C0362" w:rsidRPr="05542E09">
        <w:rPr>
          <w:rFonts w:cs="Arial"/>
        </w:rPr>
        <w:t>s</w:t>
      </w:r>
      <w:r w:rsidR="006567F4" w:rsidRPr="05542E09">
        <w:rPr>
          <w:rFonts w:cs="Arial"/>
        </w:rPr>
        <w:t xml:space="preserve"> and comment</w:t>
      </w:r>
      <w:r w:rsidR="008C0362" w:rsidRPr="05542E09">
        <w:rPr>
          <w:rFonts w:cs="Arial"/>
        </w:rPr>
        <w:t>s for a</w:t>
      </w:r>
      <w:r w:rsidR="00B41F59" w:rsidRPr="05542E09">
        <w:rPr>
          <w:rFonts w:cs="Arial"/>
        </w:rPr>
        <w:t xml:space="preserve">n </w:t>
      </w:r>
      <w:r w:rsidR="008C0362" w:rsidRPr="05542E09">
        <w:rPr>
          <w:rFonts w:cs="Arial"/>
        </w:rPr>
        <w:t xml:space="preserve">Instagram post. </w:t>
      </w:r>
      <w:r w:rsidR="00A97AEF" w:rsidRPr="05542E09">
        <w:rPr>
          <w:rFonts w:cs="Arial"/>
        </w:rPr>
        <w:t xml:space="preserve">The </w:t>
      </w:r>
      <w:r w:rsidR="000F54B9" w:rsidRPr="05542E09">
        <w:rPr>
          <w:rFonts w:cs="Arial"/>
        </w:rPr>
        <w:t xml:space="preserve">design and development of these three models will be further elaborated in this section. </w:t>
      </w:r>
    </w:p>
    <w:p w14:paraId="67E920E9" w14:textId="67C9D40A" w:rsidR="3248E398" w:rsidRPr="00644CA5" w:rsidRDefault="3248E398">
      <w:pPr>
        <w:rPr>
          <w:rFonts w:cs="Arial"/>
        </w:rPr>
      </w:pPr>
    </w:p>
    <w:p w14:paraId="03AFF2C3" w14:textId="51476766" w:rsidR="000365DA" w:rsidRPr="00644CA5" w:rsidRDefault="000365DA" w:rsidP="000365DA">
      <w:pPr>
        <w:pStyle w:val="Heading3"/>
        <w:rPr>
          <w:rFonts w:cs="Arial"/>
        </w:rPr>
      </w:pPr>
      <w:bookmarkStart w:id="151" w:name="_Ref132057943"/>
      <w:bookmarkStart w:id="152" w:name="_Ref132057962"/>
      <w:bookmarkStart w:id="153" w:name="_Ref132057972"/>
      <w:bookmarkStart w:id="154" w:name="_Ref132057975"/>
      <w:bookmarkStart w:id="155" w:name="_Toc133134621"/>
      <w:bookmarkStart w:id="156" w:name="_Toc135438677"/>
      <w:r w:rsidRPr="357EC751">
        <w:rPr>
          <w:rFonts w:cs="Arial"/>
        </w:rPr>
        <w:lastRenderedPageBreak/>
        <w:t xml:space="preserve">Model </w:t>
      </w:r>
      <w:r w:rsidR="6EEC427D" w:rsidRPr="357EC751">
        <w:rPr>
          <w:rFonts w:cs="Arial"/>
        </w:rPr>
        <w:t>A: Rule</w:t>
      </w:r>
      <w:r w:rsidR="006F47E5">
        <w:rPr>
          <w:rFonts w:cs="Arial"/>
        </w:rPr>
        <w:t>-b</w:t>
      </w:r>
      <w:r w:rsidR="6EEC427D" w:rsidRPr="357EC751">
        <w:rPr>
          <w:rFonts w:cs="Arial"/>
        </w:rPr>
        <w:t>ase</w:t>
      </w:r>
      <w:r w:rsidR="006F47E5">
        <w:rPr>
          <w:rFonts w:cs="Arial"/>
        </w:rPr>
        <w:t>d</w:t>
      </w:r>
      <w:r w:rsidR="6EEC427D" w:rsidRPr="357EC751">
        <w:rPr>
          <w:rFonts w:cs="Arial"/>
        </w:rPr>
        <w:t xml:space="preserve"> Model</w:t>
      </w:r>
      <w:bookmarkEnd w:id="151"/>
      <w:bookmarkEnd w:id="152"/>
      <w:bookmarkEnd w:id="153"/>
      <w:bookmarkEnd w:id="154"/>
      <w:bookmarkEnd w:id="155"/>
      <w:bookmarkEnd w:id="156"/>
    </w:p>
    <w:p w14:paraId="4F50EBC3" w14:textId="433C4674" w:rsidR="00DA6DE4" w:rsidRDefault="00DD6E04" w:rsidP="00DA6DE4">
      <w:pPr>
        <w:jc w:val="center"/>
        <w:rPr>
          <w:rFonts w:cs="Arial"/>
        </w:rPr>
      </w:pPr>
      <w:r>
        <w:rPr>
          <w:rFonts w:cs="Arial"/>
          <w:noProof/>
        </w:rPr>
        <w:drawing>
          <wp:inline distT="0" distB="0" distL="0" distR="0" wp14:anchorId="732EB40B" wp14:editId="470273EB">
            <wp:extent cx="4130761" cy="2880000"/>
            <wp:effectExtent l="0" t="0" r="3175"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0761" cy="2880000"/>
                    </a:xfrm>
                    <a:prstGeom prst="rect">
                      <a:avLst/>
                    </a:prstGeom>
                    <a:noFill/>
                  </pic:spPr>
                </pic:pic>
              </a:graphicData>
            </a:graphic>
          </wp:inline>
        </w:drawing>
      </w:r>
    </w:p>
    <w:p w14:paraId="5508F6B6" w14:textId="56298D34" w:rsidR="00DA6DE4" w:rsidRDefault="00DA6DE4" w:rsidP="009F6B36">
      <w:pPr>
        <w:pStyle w:val="Caption"/>
        <w:jc w:val="center"/>
        <w:rPr>
          <w:rFonts w:cs="Arial"/>
        </w:rPr>
      </w:pPr>
      <w:bookmarkStart w:id="157" w:name="_Ref133352816"/>
      <w:bookmarkStart w:id="158" w:name="_Toc135431739"/>
      <w:r w:rsidRPr="05542E09">
        <w:rPr>
          <w:color w:val="auto"/>
          <w:sz w:val="22"/>
          <w:szCs w:val="22"/>
        </w:rPr>
        <w:t xml:space="preserve">Figure </w:t>
      </w:r>
      <w:r w:rsidRPr="05542E09">
        <w:rPr>
          <w:color w:val="auto"/>
          <w:sz w:val="22"/>
          <w:szCs w:val="22"/>
        </w:rPr>
        <w:fldChar w:fldCharType="begin"/>
      </w:r>
      <w:r w:rsidRPr="05542E09">
        <w:rPr>
          <w:color w:val="auto"/>
          <w:sz w:val="22"/>
          <w:szCs w:val="22"/>
        </w:rPr>
        <w:instrText xml:space="preserve"> SEQ Figure \* ARABIC </w:instrText>
      </w:r>
      <w:r w:rsidRPr="05542E09">
        <w:rPr>
          <w:color w:val="auto"/>
          <w:sz w:val="22"/>
          <w:szCs w:val="22"/>
        </w:rPr>
        <w:fldChar w:fldCharType="separate"/>
      </w:r>
      <w:r w:rsidR="002A13A4">
        <w:rPr>
          <w:noProof/>
          <w:color w:val="auto"/>
          <w:sz w:val="22"/>
          <w:szCs w:val="22"/>
        </w:rPr>
        <w:t>9</w:t>
      </w:r>
      <w:r w:rsidRPr="05542E09">
        <w:rPr>
          <w:color w:val="auto"/>
          <w:sz w:val="22"/>
          <w:szCs w:val="22"/>
        </w:rPr>
        <w:fldChar w:fldCharType="end"/>
      </w:r>
      <w:bookmarkEnd w:id="157"/>
      <w:r w:rsidRPr="05542E09">
        <w:rPr>
          <w:color w:val="auto"/>
          <w:sz w:val="22"/>
          <w:szCs w:val="22"/>
        </w:rPr>
        <w:t xml:space="preserve">. </w:t>
      </w:r>
      <w:r w:rsidR="002877C7" w:rsidRPr="05542E09">
        <w:rPr>
          <w:rFonts w:cs="Arial"/>
          <w:color w:val="auto"/>
          <w:sz w:val="22"/>
          <w:szCs w:val="22"/>
        </w:rPr>
        <w:t>Flowchart for the setup of Model A</w:t>
      </w:r>
      <w:bookmarkEnd w:id="158"/>
    </w:p>
    <w:p w14:paraId="55682D18" w14:textId="34330575" w:rsidR="00CF6DFE" w:rsidRDefault="007576F5" w:rsidP="6001787B">
      <w:pPr>
        <w:jc w:val="both"/>
        <w:rPr>
          <w:rFonts w:cs="Arial"/>
        </w:rPr>
      </w:pPr>
      <w:r>
        <w:rPr>
          <w:rFonts w:cs="Arial"/>
        </w:rPr>
        <w:t>Model A is a rule-based model in the IG4U system</w:t>
      </w:r>
      <w:r w:rsidR="005A64C4">
        <w:rPr>
          <w:rFonts w:cs="Arial"/>
        </w:rPr>
        <w:t xml:space="preserve"> </w:t>
      </w:r>
      <w:r w:rsidR="005A64C4" w:rsidRPr="004311A1">
        <w:rPr>
          <w:rFonts w:cs="Arial"/>
        </w:rPr>
        <w:t>which</w:t>
      </w:r>
      <w:r w:rsidR="00D203A2" w:rsidRPr="004311A1">
        <w:rPr>
          <w:rFonts w:cs="Arial"/>
        </w:rPr>
        <w:t xml:space="preserve"> was</w:t>
      </w:r>
      <w:r w:rsidRPr="004311A1">
        <w:rPr>
          <w:rFonts w:cs="Arial"/>
        </w:rPr>
        <w:t xml:space="preserve"> </w:t>
      </w:r>
      <w:r w:rsidR="0022569D" w:rsidRPr="004311A1">
        <w:rPr>
          <w:rFonts w:cs="Arial"/>
        </w:rPr>
        <w:t xml:space="preserve">generated from domain knowledge </w:t>
      </w:r>
      <w:r w:rsidR="005A64C4" w:rsidRPr="004311A1">
        <w:rPr>
          <w:rFonts w:cs="Arial"/>
        </w:rPr>
        <w:t>to extract meaningful</w:t>
      </w:r>
      <w:r w:rsidR="00D203A2" w:rsidRPr="004311A1">
        <w:rPr>
          <w:rFonts w:cs="Arial"/>
        </w:rPr>
        <w:t xml:space="preserve"> features from </w:t>
      </w:r>
      <w:r w:rsidR="00E064AC" w:rsidRPr="004311A1">
        <w:rPr>
          <w:rFonts w:cs="Arial"/>
        </w:rPr>
        <w:t>the Instagram</w:t>
      </w:r>
      <w:r w:rsidR="00D203A2" w:rsidRPr="004311A1">
        <w:rPr>
          <w:rFonts w:cs="Arial"/>
        </w:rPr>
        <w:t xml:space="preserve"> dataset</w:t>
      </w:r>
      <w:r w:rsidR="006A7036" w:rsidRPr="004311A1">
        <w:rPr>
          <w:rFonts w:cs="Arial"/>
        </w:rPr>
        <w:t xml:space="preserve">. </w:t>
      </w:r>
      <w:r w:rsidR="00651EFA">
        <w:rPr>
          <w:rFonts w:cs="Arial"/>
        </w:rPr>
        <w:t>This implicit ranking methodology was created to</w:t>
      </w:r>
      <w:r w:rsidR="50A2A4B8" w:rsidRPr="004311A1">
        <w:rPr>
          <w:rFonts w:eastAsia="Arial" w:cs="Arial"/>
        </w:rPr>
        <w:t xml:space="preserve"> improve the predictions and association rules accuracy</w:t>
      </w:r>
      <w:r w:rsidR="006105C7">
        <w:rPr>
          <w:rFonts w:eastAsia="Arial" w:cs="Arial"/>
        </w:rPr>
        <w:t xml:space="preserve">. </w:t>
      </w:r>
      <w:r w:rsidR="0099671B" w:rsidRPr="004311A1">
        <w:rPr>
          <w:rFonts w:cs="Arial"/>
        </w:rPr>
        <w:t xml:space="preserve">The output of the model is an additional </w:t>
      </w:r>
      <w:r w:rsidR="005D38C4" w:rsidRPr="004311A1">
        <w:rPr>
          <w:rFonts w:cs="Arial"/>
        </w:rPr>
        <w:t xml:space="preserve">points </w:t>
      </w:r>
      <w:r w:rsidR="0099671B" w:rsidRPr="004311A1">
        <w:rPr>
          <w:rFonts w:cs="Arial"/>
        </w:rPr>
        <w:t xml:space="preserve">column </w:t>
      </w:r>
      <w:r w:rsidR="00AE6AE6" w:rsidRPr="004311A1">
        <w:rPr>
          <w:rFonts w:cs="Arial"/>
        </w:rPr>
        <w:t xml:space="preserve">allocated based on </w:t>
      </w:r>
      <w:r w:rsidR="005D38C4" w:rsidRPr="004311A1">
        <w:rPr>
          <w:rFonts w:cs="Arial"/>
        </w:rPr>
        <w:t>defined</w:t>
      </w:r>
      <w:r w:rsidR="00AE6AE6" w:rsidRPr="004311A1">
        <w:rPr>
          <w:rFonts w:cs="Arial"/>
        </w:rPr>
        <w:t xml:space="preserve"> rules. </w:t>
      </w:r>
      <w:r w:rsidR="00F65B7F">
        <w:rPr>
          <w:rFonts w:cs="Arial"/>
        </w:rPr>
        <w:t>The general sentiment is that</w:t>
      </w:r>
      <w:r w:rsidR="005D38C4" w:rsidRPr="05542E09">
        <w:rPr>
          <w:rFonts w:cs="Arial"/>
        </w:rPr>
        <w:t xml:space="preserve"> more points will be allocated</w:t>
      </w:r>
      <w:r w:rsidR="005D38C4">
        <w:rPr>
          <w:rFonts w:cs="Arial"/>
        </w:rPr>
        <w:t xml:space="preserve"> to </w:t>
      </w:r>
      <w:r w:rsidR="00CF7D18">
        <w:rPr>
          <w:rFonts w:cs="Arial"/>
        </w:rPr>
        <w:t>an Instagram post which is more popular and higher credibility.</w:t>
      </w:r>
      <w:r w:rsidR="00F65B7F">
        <w:rPr>
          <w:rFonts w:cs="Arial"/>
        </w:rPr>
        <w:t xml:space="preserve"> </w:t>
      </w:r>
      <w:r w:rsidR="00902F86">
        <w:rPr>
          <w:rFonts w:cs="Arial"/>
        </w:rPr>
        <w:t>The flowchar</w:t>
      </w:r>
      <w:r w:rsidR="004435E3">
        <w:rPr>
          <w:rFonts w:cs="Arial"/>
        </w:rPr>
        <w:t xml:space="preserve">t for the setup of the model is </w:t>
      </w:r>
      <w:r w:rsidR="00A2075B">
        <w:rPr>
          <w:rFonts w:cs="Arial"/>
        </w:rPr>
        <w:t xml:space="preserve">as shown in </w:t>
      </w:r>
      <w:r w:rsidRPr="6001787B">
        <w:rPr>
          <w:rFonts w:cs="Arial"/>
        </w:rPr>
        <w:fldChar w:fldCharType="begin"/>
      </w:r>
      <w:r w:rsidRPr="6001787B">
        <w:rPr>
          <w:rFonts w:cs="Arial"/>
        </w:rPr>
        <w:instrText xml:space="preserve"> REF _Ref133352816 \h </w:instrText>
      </w:r>
      <w:r w:rsidRPr="6001787B">
        <w:rPr>
          <w:rFonts w:cs="Arial"/>
        </w:rPr>
      </w:r>
      <w:r w:rsidRPr="6001787B">
        <w:rPr>
          <w:rFonts w:cs="Arial"/>
        </w:rPr>
        <w:fldChar w:fldCharType="separate"/>
      </w:r>
      <w:r w:rsidR="004311A1" w:rsidRPr="05542E09">
        <w:t xml:space="preserve">Figure </w:t>
      </w:r>
      <w:r w:rsidR="004311A1">
        <w:rPr>
          <w:noProof/>
        </w:rPr>
        <w:t>9</w:t>
      </w:r>
      <w:r w:rsidRPr="6001787B">
        <w:rPr>
          <w:rFonts w:cs="Arial"/>
        </w:rPr>
        <w:fldChar w:fldCharType="end"/>
      </w:r>
      <w:r w:rsidR="00DD6E04">
        <w:rPr>
          <w:rFonts w:cs="Arial"/>
        </w:rPr>
        <w:t xml:space="preserve">. </w:t>
      </w:r>
      <w:r w:rsidR="00773C2F">
        <w:rPr>
          <w:rFonts w:cs="Arial"/>
        </w:rPr>
        <w:t>To ensure that the rules defi</w:t>
      </w:r>
      <w:r w:rsidR="001224A6">
        <w:rPr>
          <w:rFonts w:cs="Arial"/>
        </w:rPr>
        <w:t>ned in this model are logical and practical, e</w:t>
      </w:r>
      <w:r w:rsidR="00CF50B8" w:rsidRPr="00CF50B8">
        <w:rPr>
          <w:rFonts w:cs="Arial"/>
        </w:rPr>
        <w:t>xploratory</w:t>
      </w:r>
      <w:r w:rsidR="00CF50B8">
        <w:rPr>
          <w:rFonts w:cs="Arial"/>
        </w:rPr>
        <w:t xml:space="preserve"> </w:t>
      </w:r>
      <w:r w:rsidR="00CF50B8" w:rsidRPr="00CF50B8">
        <w:rPr>
          <w:rFonts w:cs="Arial"/>
        </w:rPr>
        <w:t>data</w:t>
      </w:r>
      <w:r w:rsidR="00CF50B8">
        <w:rPr>
          <w:rFonts w:cs="Arial"/>
        </w:rPr>
        <w:t xml:space="preserve"> </w:t>
      </w:r>
      <w:r w:rsidR="00CF50B8" w:rsidRPr="00CF50B8">
        <w:rPr>
          <w:rFonts w:cs="Arial"/>
        </w:rPr>
        <w:t>analysis</w:t>
      </w:r>
      <w:r w:rsidR="00CF50B8">
        <w:rPr>
          <w:rFonts w:cs="Arial"/>
        </w:rPr>
        <w:t xml:space="preserve"> and </w:t>
      </w:r>
      <w:r w:rsidR="00656E82">
        <w:rPr>
          <w:rFonts w:cs="Arial"/>
        </w:rPr>
        <w:t>consultation with domain experts were conducted</w:t>
      </w:r>
      <w:r w:rsidR="00995C30">
        <w:rPr>
          <w:rFonts w:cs="Arial"/>
        </w:rPr>
        <w:t xml:space="preserve">. </w:t>
      </w:r>
    </w:p>
    <w:p w14:paraId="7B547627" w14:textId="3851EF76" w:rsidR="00FD3F5F" w:rsidRDefault="00FA632D" w:rsidP="004D3DD6">
      <w:pPr>
        <w:jc w:val="both"/>
        <w:rPr>
          <w:rFonts w:cs="Arial"/>
          <w:b/>
          <w:bCs/>
        </w:rPr>
      </w:pPr>
      <w:r w:rsidRPr="009F6B36">
        <w:rPr>
          <w:rFonts w:cs="Arial"/>
          <w:b/>
          <w:bCs/>
        </w:rPr>
        <w:t>Exploratory Data Analysis</w:t>
      </w:r>
    </w:p>
    <w:p w14:paraId="1C86048F" w14:textId="01DE1813" w:rsidR="00FA632D" w:rsidRPr="00FA632D" w:rsidRDefault="00662639" w:rsidP="004D3DD6">
      <w:pPr>
        <w:jc w:val="both"/>
        <w:rPr>
          <w:rFonts w:cs="Arial"/>
        </w:rPr>
      </w:pPr>
      <w:r>
        <w:rPr>
          <w:rFonts w:cs="Arial"/>
        </w:rPr>
        <w:t xml:space="preserve">The </w:t>
      </w:r>
      <w:r w:rsidR="008C366A">
        <w:rPr>
          <w:rFonts w:cs="Arial"/>
        </w:rPr>
        <w:t>frequency distribution for the</w:t>
      </w:r>
      <w:r>
        <w:rPr>
          <w:rFonts w:cs="Arial"/>
        </w:rPr>
        <w:t xml:space="preserve"> </w:t>
      </w:r>
      <w:r w:rsidR="009660E6">
        <w:rPr>
          <w:rFonts w:cs="Arial"/>
        </w:rPr>
        <w:t>200k Instagram post data</w:t>
      </w:r>
      <w:r w:rsidR="007B10F5">
        <w:rPr>
          <w:rFonts w:cs="Arial"/>
        </w:rPr>
        <w:t>set</w:t>
      </w:r>
      <w:r w:rsidR="009660E6">
        <w:rPr>
          <w:rFonts w:cs="Arial"/>
        </w:rPr>
        <w:t xml:space="preserve"> </w:t>
      </w:r>
      <w:r w:rsidR="008C366A">
        <w:rPr>
          <w:rFonts w:cs="Arial"/>
        </w:rPr>
        <w:t xml:space="preserve">were </w:t>
      </w:r>
      <w:r w:rsidR="00445C13">
        <w:rPr>
          <w:rFonts w:cs="Arial"/>
        </w:rPr>
        <w:t>plotted in</w:t>
      </w:r>
      <w:r w:rsidR="007906CC">
        <w:rPr>
          <w:rFonts w:cs="Arial"/>
        </w:rPr>
        <w:t xml:space="preserve"> histograms as shown in </w:t>
      </w:r>
      <w:r w:rsidRPr="05542E09">
        <w:rPr>
          <w:rFonts w:cs="Arial"/>
        </w:rPr>
        <w:fldChar w:fldCharType="begin"/>
      </w:r>
      <w:r w:rsidRPr="05542E09">
        <w:rPr>
          <w:rFonts w:cs="Arial"/>
        </w:rPr>
        <w:instrText xml:space="preserve"> REF _Ref133353801 \h </w:instrText>
      </w:r>
      <w:r w:rsidRPr="05542E09">
        <w:rPr>
          <w:rFonts w:cs="Arial"/>
        </w:rPr>
      </w:r>
      <w:r w:rsidRPr="05542E09">
        <w:rPr>
          <w:rFonts w:cs="Arial"/>
        </w:rPr>
        <w:fldChar w:fldCharType="separate"/>
      </w:r>
      <w:r w:rsidR="004311A1" w:rsidRPr="05542E09">
        <w:t xml:space="preserve">Figure </w:t>
      </w:r>
      <w:r w:rsidR="004311A1">
        <w:rPr>
          <w:noProof/>
        </w:rPr>
        <w:t>10</w:t>
      </w:r>
      <w:r w:rsidRPr="05542E09">
        <w:rPr>
          <w:rFonts w:cs="Arial"/>
        </w:rPr>
        <w:fldChar w:fldCharType="end"/>
      </w:r>
      <w:r w:rsidR="007906CC">
        <w:rPr>
          <w:rFonts w:cs="Arial"/>
        </w:rPr>
        <w:t xml:space="preserve"> to </w:t>
      </w:r>
      <w:r w:rsidRPr="05542E09">
        <w:rPr>
          <w:rFonts w:cs="Arial"/>
        </w:rPr>
        <w:fldChar w:fldCharType="begin"/>
      </w:r>
      <w:r w:rsidRPr="05542E09">
        <w:rPr>
          <w:rFonts w:cs="Arial"/>
        </w:rPr>
        <w:instrText xml:space="preserve"> REF _Ref133353805 \h </w:instrText>
      </w:r>
      <w:r w:rsidRPr="05542E09">
        <w:rPr>
          <w:rFonts w:cs="Arial"/>
        </w:rPr>
      </w:r>
      <w:r w:rsidRPr="05542E09">
        <w:rPr>
          <w:rFonts w:cs="Arial"/>
        </w:rPr>
        <w:fldChar w:fldCharType="separate"/>
      </w:r>
      <w:r w:rsidR="004311A1" w:rsidRPr="05542E09">
        <w:t xml:space="preserve">Figure </w:t>
      </w:r>
      <w:r w:rsidR="004311A1">
        <w:rPr>
          <w:noProof/>
        </w:rPr>
        <w:t>13</w:t>
      </w:r>
      <w:r w:rsidRPr="05542E09">
        <w:rPr>
          <w:rFonts w:cs="Arial"/>
        </w:rPr>
        <w:fldChar w:fldCharType="end"/>
      </w:r>
      <w:r w:rsidR="007906CC">
        <w:rPr>
          <w:rFonts w:cs="Arial"/>
        </w:rPr>
        <w:t xml:space="preserve">. </w:t>
      </w:r>
      <w:r w:rsidR="0001610B">
        <w:rPr>
          <w:rFonts w:cs="Arial"/>
        </w:rPr>
        <w:t>From t</w:t>
      </w:r>
      <w:r w:rsidR="00A56788">
        <w:rPr>
          <w:rFonts w:cs="Arial"/>
        </w:rPr>
        <w:t xml:space="preserve">he </w:t>
      </w:r>
      <w:r w:rsidR="0001610B">
        <w:rPr>
          <w:rFonts w:cs="Arial"/>
        </w:rPr>
        <w:t xml:space="preserve">distribution of the number of likes, comments, followers and posts, </w:t>
      </w:r>
      <w:r w:rsidR="005E4E05">
        <w:rPr>
          <w:rFonts w:cs="Arial"/>
        </w:rPr>
        <w:t xml:space="preserve">the </w:t>
      </w:r>
      <w:r w:rsidR="0015029B">
        <w:rPr>
          <w:rFonts w:cs="Arial"/>
        </w:rPr>
        <w:t>trend</w:t>
      </w:r>
      <w:r w:rsidR="00D63D1F">
        <w:rPr>
          <w:rFonts w:cs="Arial"/>
        </w:rPr>
        <w:t>s (</w:t>
      </w:r>
      <w:r w:rsidR="00DE2F8E">
        <w:rPr>
          <w:rFonts w:cs="Arial"/>
        </w:rPr>
        <w:t>e.g.</w:t>
      </w:r>
      <w:r w:rsidR="00D63D1F">
        <w:rPr>
          <w:rFonts w:cs="Arial"/>
        </w:rPr>
        <w:t xml:space="preserve"> maximum, minimum) of these key par</w:t>
      </w:r>
      <w:r w:rsidR="00F739EA">
        <w:rPr>
          <w:rFonts w:cs="Arial"/>
        </w:rPr>
        <w:t xml:space="preserve">ameters could be </w:t>
      </w:r>
      <w:r w:rsidR="0020692F" w:rsidRPr="05542E09">
        <w:rPr>
          <w:rFonts w:cs="Arial"/>
        </w:rPr>
        <w:t>observed</w:t>
      </w:r>
      <w:r w:rsidR="0020692F">
        <w:rPr>
          <w:rFonts w:cs="Arial"/>
        </w:rPr>
        <w:t xml:space="preserve">. These values </w:t>
      </w:r>
      <w:r w:rsidR="00081C32">
        <w:rPr>
          <w:rFonts w:cs="Arial"/>
        </w:rPr>
        <w:t xml:space="preserve">aid in the definition of the </w:t>
      </w:r>
      <w:r w:rsidR="00822936">
        <w:rPr>
          <w:rFonts w:cs="Arial"/>
        </w:rPr>
        <w:t xml:space="preserve">rules. </w:t>
      </w:r>
    </w:p>
    <w:p w14:paraId="08CCFEA9" w14:textId="77777777" w:rsidR="007906CC" w:rsidRDefault="007906CC" w:rsidP="007906CC">
      <w:pPr>
        <w:keepNext/>
        <w:jc w:val="center"/>
      </w:pPr>
      <w:r>
        <w:rPr>
          <w:noProof/>
        </w:rPr>
        <w:lastRenderedPageBreak/>
        <w:drawing>
          <wp:inline distT="0" distB="0" distL="0" distR="0" wp14:anchorId="7F1E6EDF" wp14:editId="358B543D">
            <wp:extent cx="5039999" cy="2365403"/>
            <wp:effectExtent l="0" t="0" r="8255"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5039999" cy="2365403"/>
                    </a:xfrm>
                    <a:prstGeom prst="rect">
                      <a:avLst/>
                    </a:prstGeom>
                  </pic:spPr>
                </pic:pic>
              </a:graphicData>
            </a:graphic>
          </wp:inline>
        </w:drawing>
      </w:r>
    </w:p>
    <w:p w14:paraId="3B524F58" w14:textId="433408AD" w:rsidR="007906CC" w:rsidRPr="006F4F51" w:rsidRDefault="007906CC" w:rsidP="007906CC">
      <w:pPr>
        <w:pStyle w:val="Caption"/>
        <w:jc w:val="center"/>
        <w:rPr>
          <w:rFonts w:cs="Arial"/>
          <w:color w:val="auto"/>
          <w:sz w:val="22"/>
          <w:szCs w:val="22"/>
        </w:rPr>
      </w:pPr>
      <w:bookmarkStart w:id="159" w:name="_Ref133353801"/>
      <w:bookmarkStart w:id="160" w:name="_Toc135431740"/>
      <w:r w:rsidRPr="05542E09">
        <w:rPr>
          <w:color w:val="auto"/>
          <w:sz w:val="22"/>
          <w:szCs w:val="22"/>
        </w:rPr>
        <w:t xml:space="preserve">Figure </w:t>
      </w:r>
      <w:r w:rsidRPr="05542E09">
        <w:rPr>
          <w:color w:val="auto"/>
          <w:sz w:val="22"/>
          <w:szCs w:val="22"/>
        </w:rPr>
        <w:fldChar w:fldCharType="begin"/>
      </w:r>
      <w:r w:rsidRPr="05542E09">
        <w:rPr>
          <w:color w:val="auto"/>
          <w:sz w:val="22"/>
          <w:szCs w:val="22"/>
        </w:rPr>
        <w:instrText xml:space="preserve"> SEQ Figure \* ARABIC </w:instrText>
      </w:r>
      <w:r w:rsidRPr="05542E09">
        <w:rPr>
          <w:color w:val="auto"/>
          <w:sz w:val="22"/>
          <w:szCs w:val="22"/>
        </w:rPr>
        <w:fldChar w:fldCharType="separate"/>
      </w:r>
      <w:r w:rsidR="002A13A4">
        <w:rPr>
          <w:noProof/>
          <w:color w:val="auto"/>
          <w:sz w:val="22"/>
          <w:szCs w:val="22"/>
        </w:rPr>
        <w:t>10</w:t>
      </w:r>
      <w:r w:rsidRPr="05542E09">
        <w:rPr>
          <w:color w:val="auto"/>
          <w:sz w:val="22"/>
          <w:szCs w:val="22"/>
        </w:rPr>
        <w:fldChar w:fldCharType="end"/>
      </w:r>
      <w:bookmarkEnd w:id="159"/>
      <w:r w:rsidRPr="05542E09">
        <w:rPr>
          <w:color w:val="auto"/>
          <w:sz w:val="22"/>
          <w:szCs w:val="22"/>
        </w:rPr>
        <w:t>. Histogram showing distribution of the number of likes in the dataset</w:t>
      </w:r>
      <w:bookmarkEnd w:id="160"/>
    </w:p>
    <w:p w14:paraId="5FBAB46A" w14:textId="77777777" w:rsidR="007906CC" w:rsidRDefault="007906CC" w:rsidP="007906CC">
      <w:pPr>
        <w:jc w:val="center"/>
        <w:rPr>
          <w:rFonts w:cs="Arial"/>
        </w:rPr>
      </w:pPr>
      <w:r>
        <w:rPr>
          <w:rFonts w:cs="Arial"/>
          <w:noProof/>
        </w:rPr>
        <w:drawing>
          <wp:inline distT="0" distB="0" distL="0" distR="0" wp14:anchorId="7555DFE4" wp14:editId="7A7B15FA">
            <wp:extent cx="5040000" cy="2368554"/>
            <wp:effectExtent l="0" t="0" r="825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2368554"/>
                    </a:xfrm>
                    <a:prstGeom prst="rect">
                      <a:avLst/>
                    </a:prstGeom>
                    <a:noFill/>
                  </pic:spPr>
                </pic:pic>
              </a:graphicData>
            </a:graphic>
          </wp:inline>
        </w:drawing>
      </w:r>
    </w:p>
    <w:p w14:paraId="18A8315C" w14:textId="4606C984" w:rsidR="007906CC" w:rsidRPr="006F4F51" w:rsidRDefault="007906CC" w:rsidP="007906CC">
      <w:pPr>
        <w:pStyle w:val="Caption"/>
        <w:jc w:val="center"/>
        <w:rPr>
          <w:rFonts w:cs="Arial"/>
          <w:color w:val="auto"/>
          <w:sz w:val="22"/>
          <w:szCs w:val="22"/>
        </w:rPr>
      </w:pPr>
      <w:bookmarkStart w:id="161" w:name="_Toc135431741"/>
      <w:r w:rsidRPr="5B6C8BBB">
        <w:rPr>
          <w:color w:val="auto"/>
          <w:sz w:val="22"/>
          <w:szCs w:val="22"/>
        </w:rPr>
        <w:t xml:space="preserve">Figure </w:t>
      </w:r>
      <w:r w:rsidRPr="5B6C8BBB">
        <w:rPr>
          <w:color w:val="auto"/>
          <w:sz w:val="22"/>
          <w:szCs w:val="22"/>
        </w:rPr>
        <w:fldChar w:fldCharType="begin"/>
      </w:r>
      <w:r w:rsidRPr="5B6C8BBB">
        <w:rPr>
          <w:color w:val="auto"/>
          <w:sz w:val="22"/>
          <w:szCs w:val="22"/>
        </w:rPr>
        <w:instrText xml:space="preserve"> SEQ Figure \* ARABIC </w:instrText>
      </w:r>
      <w:r w:rsidRPr="5B6C8BBB">
        <w:rPr>
          <w:color w:val="auto"/>
          <w:sz w:val="22"/>
          <w:szCs w:val="22"/>
        </w:rPr>
        <w:fldChar w:fldCharType="separate"/>
      </w:r>
      <w:r w:rsidR="002A13A4">
        <w:rPr>
          <w:noProof/>
          <w:color w:val="auto"/>
          <w:sz w:val="22"/>
          <w:szCs w:val="22"/>
        </w:rPr>
        <w:t>11</w:t>
      </w:r>
      <w:r w:rsidRPr="5B6C8BBB">
        <w:rPr>
          <w:color w:val="auto"/>
          <w:sz w:val="22"/>
          <w:szCs w:val="22"/>
        </w:rPr>
        <w:fldChar w:fldCharType="end"/>
      </w:r>
      <w:r w:rsidRPr="5B6C8BBB">
        <w:rPr>
          <w:color w:val="auto"/>
          <w:sz w:val="22"/>
          <w:szCs w:val="22"/>
        </w:rPr>
        <w:t>. Histogram showing distribution of the number of comments in the dataset.</w:t>
      </w:r>
      <w:bookmarkEnd w:id="161"/>
    </w:p>
    <w:p w14:paraId="077A4AA7" w14:textId="77777777" w:rsidR="007906CC" w:rsidRPr="00644CA5" w:rsidRDefault="007906CC" w:rsidP="007906CC">
      <w:pPr>
        <w:jc w:val="center"/>
        <w:rPr>
          <w:rFonts w:cs="Arial"/>
        </w:rPr>
      </w:pPr>
      <w:r>
        <w:rPr>
          <w:noProof/>
        </w:rPr>
        <w:drawing>
          <wp:inline distT="0" distB="0" distL="0" distR="0" wp14:anchorId="5F07043D" wp14:editId="2B3A9212">
            <wp:extent cx="5039999" cy="2536550"/>
            <wp:effectExtent l="0" t="0" r="8255"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5039999" cy="2536550"/>
                    </a:xfrm>
                    <a:prstGeom prst="rect">
                      <a:avLst/>
                    </a:prstGeom>
                  </pic:spPr>
                </pic:pic>
              </a:graphicData>
            </a:graphic>
          </wp:inline>
        </w:drawing>
      </w:r>
    </w:p>
    <w:p w14:paraId="798E8CEE" w14:textId="23170B14" w:rsidR="007906CC" w:rsidRPr="006F4F51" w:rsidRDefault="007906CC" w:rsidP="007906CC">
      <w:pPr>
        <w:pStyle w:val="Caption"/>
        <w:jc w:val="center"/>
        <w:rPr>
          <w:rFonts w:cs="Arial"/>
          <w:color w:val="auto"/>
          <w:sz w:val="22"/>
          <w:szCs w:val="22"/>
        </w:rPr>
      </w:pPr>
      <w:bookmarkStart w:id="162" w:name="_Toc135431742"/>
      <w:r w:rsidRPr="5B6C8BBB">
        <w:rPr>
          <w:color w:val="auto"/>
          <w:sz w:val="22"/>
          <w:szCs w:val="22"/>
        </w:rPr>
        <w:t xml:space="preserve">Figure </w:t>
      </w:r>
      <w:r w:rsidRPr="5B6C8BBB">
        <w:rPr>
          <w:color w:val="auto"/>
          <w:sz w:val="22"/>
          <w:szCs w:val="22"/>
        </w:rPr>
        <w:fldChar w:fldCharType="begin"/>
      </w:r>
      <w:r w:rsidRPr="5B6C8BBB">
        <w:rPr>
          <w:color w:val="auto"/>
          <w:sz w:val="22"/>
          <w:szCs w:val="22"/>
        </w:rPr>
        <w:instrText xml:space="preserve"> SEQ Figure \* ARABIC </w:instrText>
      </w:r>
      <w:r w:rsidRPr="5B6C8BBB">
        <w:rPr>
          <w:color w:val="auto"/>
          <w:sz w:val="22"/>
          <w:szCs w:val="22"/>
        </w:rPr>
        <w:fldChar w:fldCharType="separate"/>
      </w:r>
      <w:r w:rsidR="002A13A4">
        <w:rPr>
          <w:noProof/>
          <w:color w:val="auto"/>
          <w:sz w:val="22"/>
          <w:szCs w:val="22"/>
        </w:rPr>
        <w:t>12</w:t>
      </w:r>
      <w:r w:rsidRPr="5B6C8BBB">
        <w:rPr>
          <w:color w:val="auto"/>
          <w:sz w:val="22"/>
          <w:szCs w:val="22"/>
        </w:rPr>
        <w:fldChar w:fldCharType="end"/>
      </w:r>
      <w:r w:rsidRPr="5B6C8BBB">
        <w:rPr>
          <w:color w:val="auto"/>
          <w:sz w:val="22"/>
          <w:szCs w:val="22"/>
        </w:rPr>
        <w:t>. Histogram showing distribution of the number of followers in the dataset</w:t>
      </w:r>
      <w:bookmarkEnd w:id="162"/>
    </w:p>
    <w:p w14:paraId="6CC1835D" w14:textId="77777777" w:rsidR="007906CC" w:rsidRPr="00644CA5" w:rsidRDefault="007906CC" w:rsidP="007906CC">
      <w:pPr>
        <w:rPr>
          <w:rFonts w:cs="Arial"/>
        </w:rPr>
      </w:pPr>
    </w:p>
    <w:p w14:paraId="56D97F32" w14:textId="77777777" w:rsidR="007906CC" w:rsidRPr="00644CA5" w:rsidRDefault="007906CC" w:rsidP="007906CC">
      <w:pPr>
        <w:jc w:val="center"/>
        <w:rPr>
          <w:rFonts w:cs="Arial"/>
        </w:rPr>
      </w:pPr>
      <w:r>
        <w:rPr>
          <w:noProof/>
        </w:rPr>
        <w:lastRenderedPageBreak/>
        <w:drawing>
          <wp:inline distT="0" distB="0" distL="0" distR="0" wp14:anchorId="01028453" wp14:editId="589B1814">
            <wp:extent cx="5039999" cy="2581265"/>
            <wp:effectExtent l="0" t="0" r="8255" b="0"/>
            <wp:docPr id="37"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039999" cy="2581265"/>
                    </a:xfrm>
                    <a:prstGeom prst="rect">
                      <a:avLst/>
                    </a:prstGeom>
                  </pic:spPr>
                </pic:pic>
              </a:graphicData>
            </a:graphic>
          </wp:inline>
        </w:drawing>
      </w:r>
    </w:p>
    <w:p w14:paraId="70F1771B" w14:textId="7487C808" w:rsidR="007906CC" w:rsidRDefault="007906CC" w:rsidP="007906CC">
      <w:pPr>
        <w:pStyle w:val="Caption"/>
        <w:jc w:val="center"/>
        <w:rPr>
          <w:color w:val="auto"/>
          <w:sz w:val="22"/>
          <w:szCs w:val="22"/>
        </w:rPr>
      </w:pPr>
      <w:bookmarkStart w:id="163" w:name="_Ref133353805"/>
      <w:bookmarkStart w:id="164" w:name="_Toc135431743"/>
      <w:r w:rsidRPr="05542E09">
        <w:rPr>
          <w:color w:val="auto"/>
          <w:sz w:val="22"/>
          <w:szCs w:val="22"/>
        </w:rPr>
        <w:t xml:space="preserve">Figure </w:t>
      </w:r>
      <w:r w:rsidRPr="05542E09">
        <w:rPr>
          <w:color w:val="auto"/>
          <w:sz w:val="22"/>
          <w:szCs w:val="22"/>
        </w:rPr>
        <w:fldChar w:fldCharType="begin"/>
      </w:r>
      <w:r w:rsidRPr="05542E09">
        <w:rPr>
          <w:color w:val="auto"/>
          <w:sz w:val="22"/>
          <w:szCs w:val="22"/>
        </w:rPr>
        <w:instrText xml:space="preserve"> SEQ Figure \* ARABIC </w:instrText>
      </w:r>
      <w:r w:rsidRPr="05542E09">
        <w:rPr>
          <w:color w:val="auto"/>
          <w:sz w:val="22"/>
          <w:szCs w:val="22"/>
        </w:rPr>
        <w:fldChar w:fldCharType="separate"/>
      </w:r>
      <w:r w:rsidR="002A13A4">
        <w:rPr>
          <w:noProof/>
          <w:color w:val="auto"/>
          <w:sz w:val="22"/>
          <w:szCs w:val="22"/>
        </w:rPr>
        <w:t>13</w:t>
      </w:r>
      <w:r w:rsidRPr="05542E09">
        <w:rPr>
          <w:color w:val="auto"/>
          <w:sz w:val="22"/>
          <w:szCs w:val="22"/>
        </w:rPr>
        <w:fldChar w:fldCharType="end"/>
      </w:r>
      <w:bookmarkEnd w:id="163"/>
      <w:r w:rsidRPr="05542E09">
        <w:rPr>
          <w:color w:val="auto"/>
          <w:sz w:val="22"/>
          <w:szCs w:val="22"/>
        </w:rPr>
        <w:t>. Histogram showing distribution of the number of profile posts in the dataset</w:t>
      </w:r>
      <w:bookmarkEnd w:id="164"/>
    </w:p>
    <w:p w14:paraId="7DBAAFC7" w14:textId="77777777" w:rsidR="00CD41AB" w:rsidRPr="00CD41AB" w:rsidRDefault="00CD41AB" w:rsidP="009F6B36"/>
    <w:p w14:paraId="393F23E9" w14:textId="7463353D" w:rsidR="007906CC" w:rsidRPr="009F6B36" w:rsidRDefault="00CD41AB" w:rsidP="009F6B36">
      <w:pPr>
        <w:rPr>
          <w:b/>
          <w:bCs/>
        </w:rPr>
      </w:pPr>
      <w:r w:rsidRPr="009F6B36">
        <w:rPr>
          <w:b/>
          <w:bCs/>
        </w:rPr>
        <w:t>Consultation with domain experts</w:t>
      </w:r>
    </w:p>
    <w:p w14:paraId="311225E4" w14:textId="78A445F2" w:rsidR="004311A1" w:rsidRDefault="00100E00" w:rsidP="004D3DD6">
      <w:pPr>
        <w:jc w:val="both"/>
        <w:rPr>
          <w:rFonts w:cs="Arial"/>
        </w:rPr>
      </w:pPr>
      <w:r w:rsidRPr="05542E09">
        <w:rPr>
          <w:rFonts w:cs="Arial"/>
        </w:rPr>
        <w:t xml:space="preserve">Most of </w:t>
      </w:r>
      <w:r w:rsidRPr="00B91B13">
        <w:rPr>
          <w:rFonts w:cs="Arial"/>
        </w:rPr>
        <w:t>the</w:t>
      </w:r>
      <w:r w:rsidR="00E950D2" w:rsidRPr="00B91B13">
        <w:rPr>
          <w:rFonts w:cs="Arial"/>
        </w:rPr>
        <w:t xml:space="preserve"> project team members </w:t>
      </w:r>
      <w:r w:rsidRPr="00B91B13">
        <w:rPr>
          <w:rFonts w:cs="Arial"/>
        </w:rPr>
        <w:t xml:space="preserve">are </w:t>
      </w:r>
      <w:r w:rsidR="00676625" w:rsidRPr="00B91B13">
        <w:rPr>
          <w:rFonts w:cs="Arial"/>
        </w:rPr>
        <w:t>avid user</w:t>
      </w:r>
      <w:r w:rsidR="00AE6C3F" w:rsidRPr="00B91B13">
        <w:rPr>
          <w:rFonts w:cs="Arial"/>
        </w:rPr>
        <w:t>s</w:t>
      </w:r>
      <w:r w:rsidR="00676625" w:rsidRPr="00B91B13">
        <w:rPr>
          <w:rFonts w:cs="Arial"/>
        </w:rPr>
        <w:t xml:space="preserve"> of Instagram, </w:t>
      </w:r>
      <w:r w:rsidR="00E80F02" w:rsidRPr="00B91B13">
        <w:rPr>
          <w:rFonts w:cs="Arial"/>
        </w:rPr>
        <w:t xml:space="preserve">hence </w:t>
      </w:r>
      <w:r w:rsidR="00870405" w:rsidRPr="00B91B13">
        <w:rPr>
          <w:rFonts w:cs="Arial"/>
        </w:rPr>
        <w:t xml:space="preserve">are familiar </w:t>
      </w:r>
      <w:r w:rsidR="00136398" w:rsidRPr="00B91B13">
        <w:rPr>
          <w:rFonts w:cs="Arial"/>
        </w:rPr>
        <w:t>and have basic understanding of</w:t>
      </w:r>
      <w:r w:rsidR="00870405" w:rsidRPr="00B91B13">
        <w:rPr>
          <w:rFonts w:cs="Arial"/>
        </w:rPr>
        <w:t xml:space="preserve"> the </w:t>
      </w:r>
      <w:r w:rsidR="0043106F" w:rsidRPr="00B91B13">
        <w:rPr>
          <w:rFonts w:cs="Arial"/>
        </w:rPr>
        <w:t xml:space="preserve">platform. </w:t>
      </w:r>
      <w:r w:rsidR="00C516D3" w:rsidRPr="00B91B13">
        <w:rPr>
          <w:rFonts w:cs="Arial"/>
        </w:rPr>
        <w:t xml:space="preserve">Furthermore, the team has also spoken to </w:t>
      </w:r>
      <w:r w:rsidR="007868C0" w:rsidRPr="00B91B13">
        <w:rPr>
          <w:rFonts w:cs="Arial"/>
        </w:rPr>
        <w:t xml:space="preserve">marketing experts </w:t>
      </w:r>
      <w:r w:rsidR="009369E4" w:rsidRPr="00B91B13">
        <w:rPr>
          <w:rFonts w:cs="Arial"/>
        </w:rPr>
        <w:t xml:space="preserve">to gain insights on </w:t>
      </w:r>
      <w:r w:rsidR="0042039A" w:rsidRPr="00B91B13">
        <w:rPr>
          <w:rFonts w:cs="Arial"/>
        </w:rPr>
        <w:t>industry</w:t>
      </w:r>
      <w:r w:rsidR="0068296D" w:rsidRPr="00B91B13">
        <w:rPr>
          <w:rFonts w:cs="Arial"/>
        </w:rPr>
        <w:t xml:space="preserve"> practi</w:t>
      </w:r>
      <w:r w:rsidR="004311A1">
        <w:rPr>
          <w:rFonts w:cs="Arial"/>
        </w:rPr>
        <w:t>c</w:t>
      </w:r>
      <w:r w:rsidR="0068296D" w:rsidRPr="00B91B13">
        <w:rPr>
          <w:rFonts w:cs="Arial"/>
        </w:rPr>
        <w:t>es</w:t>
      </w:r>
      <w:r w:rsidR="00377B23" w:rsidRPr="00B91B13">
        <w:rPr>
          <w:rFonts w:cs="Arial"/>
        </w:rPr>
        <w:t>.</w:t>
      </w:r>
      <w:r w:rsidR="006D184D" w:rsidRPr="00B91B13">
        <w:rPr>
          <w:rFonts w:cs="Arial"/>
        </w:rPr>
        <w:t xml:space="preserve"> </w:t>
      </w:r>
      <w:r w:rsidR="00EA740A" w:rsidRPr="00B91B13">
        <w:rPr>
          <w:rFonts w:cs="Arial"/>
        </w:rPr>
        <w:t xml:space="preserve">It was noted that </w:t>
      </w:r>
      <w:r w:rsidR="000217FF" w:rsidRPr="05542E09">
        <w:rPr>
          <w:rFonts w:cs="Arial"/>
        </w:rPr>
        <w:t>a high number of posts in a short time fram</w:t>
      </w:r>
      <w:r w:rsidR="004A6D18" w:rsidRPr="05542E09">
        <w:rPr>
          <w:rFonts w:cs="Arial"/>
        </w:rPr>
        <w:t xml:space="preserve">e </w:t>
      </w:r>
      <w:r w:rsidR="00982A86" w:rsidRPr="05542E09">
        <w:rPr>
          <w:rFonts w:cs="Arial"/>
        </w:rPr>
        <w:t>is a sign of</w:t>
      </w:r>
      <w:r w:rsidR="004A6D18" w:rsidRPr="05542E09">
        <w:rPr>
          <w:rFonts w:cs="Arial"/>
        </w:rPr>
        <w:t xml:space="preserve"> </w:t>
      </w:r>
      <w:r w:rsidR="00982A86" w:rsidRPr="05542E09">
        <w:rPr>
          <w:rFonts w:cs="Arial"/>
        </w:rPr>
        <w:t>abnormal activity</w:t>
      </w:r>
      <w:r w:rsidR="2EDB3D4F" w:rsidRPr="05542E09">
        <w:rPr>
          <w:rFonts w:cs="Arial"/>
        </w:rPr>
        <w:t xml:space="preserve"> while </w:t>
      </w:r>
      <w:r w:rsidR="004311A1">
        <w:rPr>
          <w:rFonts w:cs="Arial"/>
        </w:rPr>
        <w:t>typical</w:t>
      </w:r>
      <w:r w:rsidR="2EDB3D4F" w:rsidRPr="05542E09">
        <w:rPr>
          <w:rFonts w:cs="Arial"/>
        </w:rPr>
        <w:t xml:space="preserve"> users </w:t>
      </w:r>
      <w:r w:rsidR="004311A1">
        <w:rPr>
          <w:rFonts w:cs="Arial"/>
        </w:rPr>
        <w:t>should</w:t>
      </w:r>
      <w:r w:rsidR="2EDB3D4F" w:rsidRPr="05542E09">
        <w:rPr>
          <w:rFonts w:cs="Arial"/>
        </w:rPr>
        <w:t xml:space="preserve"> have regular activities </w:t>
      </w:r>
      <w:r w:rsidR="004311A1">
        <w:rPr>
          <w:rFonts w:cs="Arial"/>
        </w:rPr>
        <w:t>reflected with the reasonable number of posts and comments.</w:t>
      </w:r>
      <w:r w:rsidR="0836F19B" w:rsidRPr="05542E09">
        <w:rPr>
          <w:rFonts w:cs="Arial"/>
        </w:rPr>
        <w:t xml:space="preserve"> </w:t>
      </w:r>
      <w:r w:rsidR="004311A1">
        <w:rPr>
          <w:rFonts w:cs="Arial"/>
        </w:rPr>
        <w:t xml:space="preserve">On the other hand, </w:t>
      </w:r>
      <w:r w:rsidR="0836F19B" w:rsidRPr="05542E09">
        <w:rPr>
          <w:rFonts w:cs="Arial"/>
        </w:rPr>
        <w:t>popu</w:t>
      </w:r>
      <w:r w:rsidR="004311A1">
        <w:rPr>
          <w:rFonts w:cs="Arial"/>
        </w:rPr>
        <w:t>l</w:t>
      </w:r>
      <w:r w:rsidR="0836F19B" w:rsidRPr="05542E09">
        <w:rPr>
          <w:rFonts w:cs="Arial"/>
        </w:rPr>
        <w:t>ar accounts</w:t>
      </w:r>
      <w:r w:rsidR="004311A1">
        <w:rPr>
          <w:rFonts w:cs="Arial"/>
        </w:rPr>
        <w:t xml:space="preserve"> should</w:t>
      </w:r>
      <w:r w:rsidR="0836F19B" w:rsidRPr="05542E09">
        <w:rPr>
          <w:rFonts w:cs="Arial"/>
        </w:rPr>
        <w:t xml:space="preserve"> have </w:t>
      </w:r>
      <w:r w:rsidR="00651EFA">
        <w:rPr>
          <w:rFonts w:cs="Arial"/>
        </w:rPr>
        <w:t>significant</w:t>
      </w:r>
      <w:r w:rsidR="0836F19B" w:rsidRPr="05542E09">
        <w:rPr>
          <w:rFonts w:cs="Arial"/>
        </w:rPr>
        <w:t xml:space="preserve"> numbers of </w:t>
      </w:r>
      <w:r w:rsidR="004311A1">
        <w:rPr>
          <w:rFonts w:cs="Arial"/>
        </w:rPr>
        <w:t>followers, as well as</w:t>
      </w:r>
      <w:r w:rsidR="0836F19B" w:rsidRPr="05542E09">
        <w:rPr>
          <w:rFonts w:cs="Arial"/>
        </w:rPr>
        <w:t xml:space="preserve"> likes and comments for most of their post</w:t>
      </w:r>
      <w:r w:rsidR="004311A1">
        <w:rPr>
          <w:rFonts w:cs="Arial"/>
        </w:rPr>
        <w:t xml:space="preserve">s. </w:t>
      </w:r>
      <w:r w:rsidR="005135DC" w:rsidRPr="05542E09">
        <w:rPr>
          <w:rFonts w:cs="Arial"/>
        </w:rPr>
        <w:t>Further</w:t>
      </w:r>
      <w:r w:rsidR="004311A1">
        <w:rPr>
          <w:rFonts w:cs="Arial"/>
        </w:rPr>
        <w:t>more</w:t>
      </w:r>
      <w:r w:rsidR="005135DC" w:rsidRPr="05542E09">
        <w:rPr>
          <w:rFonts w:cs="Arial"/>
        </w:rPr>
        <w:t xml:space="preserve">, </w:t>
      </w:r>
      <w:r w:rsidR="004311A1">
        <w:rPr>
          <w:rFonts w:cs="Arial"/>
        </w:rPr>
        <w:t>an Instagram account being tagged as business account should be</w:t>
      </w:r>
      <w:r w:rsidR="000B2754" w:rsidRPr="05542E09">
        <w:rPr>
          <w:rFonts w:cs="Arial"/>
        </w:rPr>
        <w:t xml:space="preserve"> more trustworthy</w:t>
      </w:r>
      <w:r w:rsidR="67F82CDD" w:rsidRPr="05542E09">
        <w:rPr>
          <w:rFonts w:cs="Arial"/>
        </w:rPr>
        <w:t>, while an account with</w:t>
      </w:r>
      <w:r w:rsidR="004311A1">
        <w:rPr>
          <w:rFonts w:cs="Arial"/>
        </w:rPr>
        <w:t xml:space="preserve"> multiple</w:t>
      </w:r>
      <w:r w:rsidR="67F82CDD" w:rsidRPr="05542E09">
        <w:rPr>
          <w:rFonts w:cs="Arial"/>
        </w:rPr>
        <w:t xml:space="preserve"> negative comment</w:t>
      </w:r>
      <w:r w:rsidR="004311A1">
        <w:rPr>
          <w:rFonts w:cs="Arial"/>
        </w:rPr>
        <w:t>s</w:t>
      </w:r>
      <w:r w:rsidR="67F82CDD" w:rsidRPr="05542E09">
        <w:rPr>
          <w:rFonts w:cs="Arial"/>
        </w:rPr>
        <w:t xml:space="preserve"> or description</w:t>
      </w:r>
      <w:r w:rsidR="004311A1">
        <w:rPr>
          <w:rFonts w:cs="Arial"/>
        </w:rPr>
        <w:t>s</w:t>
      </w:r>
      <w:r w:rsidR="67F82CDD" w:rsidRPr="05542E09">
        <w:rPr>
          <w:rFonts w:cs="Arial"/>
        </w:rPr>
        <w:t xml:space="preserve"> </w:t>
      </w:r>
      <w:r w:rsidR="00651EFA">
        <w:rPr>
          <w:rFonts w:cs="Arial"/>
        </w:rPr>
        <w:t>tends</w:t>
      </w:r>
      <w:r w:rsidR="004311A1">
        <w:rPr>
          <w:rFonts w:cs="Arial"/>
        </w:rPr>
        <w:t xml:space="preserve"> to be un</w:t>
      </w:r>
      <w:r w:rsidR="67F82CDD" w:rsidRPr="05542E09">
        <w:rPr>
          <w:rFonts w:cs="Arial"/>
        </w:rPr>
        <w:t>reliable</w:t>
      </w:r>
      <w:r w:rsidR="004311A1">
        <w:rPr>
          <w:rFonts w:cs="Arial"/>
        </w:rPr>
        <w:t xml:space="preserve">. </w:t>
      </w:r>
      <w:r w:rsidR="006F47E5">
        <w:rPr>
          <w:rFonts w:cs="Arial"/>
        </w:rPr>
        <w:t>This knowledge</w:t>
      </w:r>
      <w:r w:rsidR="004311A1">
        <w:rPr>
          <w:rFonts w:cs="Arial"/>
        </w:rPr>
        <w:t xml:space="preserve">, gained from domain experts, coupled with </w:t>
      </w:r>
      <w:r w:rsidR="006F47E5">
        <w:rPr>
          <w:rFonts w:cs="Arial"/>
        </w:rPr>
        <w:t>common sense and basic user knowledge of social media platforms form the basis of rule-based model A.</w:t>
      </w:r>
    </w:p>
    <w:p w14:paraId="5FAF43D0" w14:textId="77777777" w:rsidR="006F47E5" w:rsidRDefault="006F47E5" w:rsidP="05542E09">
      <w:pPr>
        <w:jc w:val="both"/>
        <w:rPr>
          <w:rFonts w:cs="Arial"/>
        </w:rPr>
      </w:pPr>
    </w:p>
    <w:p w14:paraId="57192A62" w14:textId="24AB6E32" w:rsidR="00C93FF1" w:rsidRPr="00E403F7" w:rsidRDefault="008C0D27" w:rsidP="05542E09">
      <w:pPr>
        <w:jc w:val="both"/>
        <w:rPr>
          <w:rFonts w:cs="Arial"/>
          <w:b/>
          <w:bCs/>
        </w:rPr>
      </w:pPr>
      <w:r w:rsidRPr="05542E09">
        <w:rPr>
          <w:rFonts w:cs="Arial"/>
          <w:b/>
          <w:bCs/>
        </w:rPr>
        <w:t>Rules definition</w:t>
      </w:r>
    </w:p>
    <w:p w14:paraId="20719E86" w14:textId="6AA65CB1" w:rsidR="00DA793B" w:rsidRPr="00644CA5" w:rsidDel="00CE0D6A" w:rsidRDefault="00E6258F" w:rsidP="004D3DD6">
      <w:pPr>
        <w:jc w:val="both"/>
        <w:rPr>
          <w:rFonts w:cs="Arial"/>
        </w:rPr>
      </w:pPr>
      <w:r>
        <w:rPr>
          <w:rFonts w:cs="Arial"/>
        </w:rPr>
        <w:t xml:space="preserve">The defined rules in model A are tabulated in </w:t>
      </w:r>
      <w:r w:rsidRPr="05542E09">
        <w:rPr>
          <w:rFonts w:cs="Arial"/>
        </w:rPr>
        <w:fldChar w:fldCharType="begin"/>
      </w:r>
      <w:r w:rsidRPr="05542E09">
        <w:rPr>
          <w:rFonts w:cs="Arial"/>
        </w:rPr>
        <w:instrText xml:space="preserve"> REF _Ref133384730 \h </w:instrText>
      </w:r>
      <w:r w:rsidRPr="05542E09">
        <w:rPr>
          <w:rFonts w:cs="Arial"/>
        </w:rPr>
      </w:r>
      <w:r w:rsidRPr="05542E09">
        <w:rPr>
          <w:rFonts w:cs="Arial"/>
        </w:rPr>
        <w:fldChar w:fldCharType="separate"/>
      </w:r>
      <w:r w:rsidR="006F47E5" w:rsidRPr="009F6B36">
        <w:t xml:space="preserve">Table </w:t>
      </w:r>
      <w:r w:rsidR="006F47E5">
        <w:rPr>
          <w:noProof/>
        </w:rPr>
        <w:t>3</w:t>
      </w:r>
      <w:r w:rsidRPr="05542E09">
        <w:rPr>
          <w:rFonts w:cs="Arial"/>
        </w:rPr>
        <w:fldChar w:fldCharType="end"/>
      </w:r>
      <w:r w:rsidR="0042109C">
        <w:rPr>
          <w:rFonts w:cs="Arial"/>
        </w:rPr>
        <w:t xml:space="preserve">. </w:t>
      </w:r>
      <w:r w:rsidR="00952F33">
        <w:rPr>
          <w:rFonts w:cs="Arial"/>
        </w:rPr>
        <w:t xml:space="preserve">It </w:t>
      </w:r>
      <w:r w:rsidR="00D00A8F">
        <w:rPr>
          <w:rFonts w:cs="Arial"/>
        </w:rPr>
        <w:t>is worth noting that</w:t>
      </w:r>
      <w:r w:rsidR="000753B8">
        <w:rPr>
          <w:rFonts w:cs="Arial"/>
        </w:rPr>
        <w:t xml:space="preserve"> </w:t>
      </w:r>
      <w:r w:rsidR="00D05220">
        <w:rPr>
          <w:rFonts w:cs="Arial"/>
        </w:rPr>
        <w:t xml:space="preserve">having model A in the data pre-processing is critical </w:t>
      </w:r>
      <w:r w:rsidR="000D2C4B">
        <w:rPr>
          <w:rFonts w:cs="Arial"/>
        </w:rPr>
        <w:t>in improving the accuracy of the model C downstream</w:t>
      </w:r>
      <w:r w:rsidR="007E73AD">
        <w:rPr>
          <w:rFonts w:cs="Arial"/>
        </w:rPr>
        <w:t>, as the points column is one of the key features used in</w:t>
      </w:r>
      <w:r w:rsidR="00A30B58">
        <w:rPr>
          <w:rFonts w:cs="Arial"/>
        </w:rPr>
        <w:t xml:space="preserve"> training the prediction model. </w:t>
      </w:r>
    </w:p>
    <w:p w14:paraId="577D1F2A" w14:textId="77777777" w:rsidR="00CE0D6A" w:rsidRDefault="00CE0D6A">
      <w:pPr>
        <w:spacing w:line="259" w:lineRule="auto"/>
        <w:rPr>
          <w:rFonts w:cs="Arial"/>
          <w:i/>
          <w:iCs/>
          <w:color w:val="44546A" w:themeColor="text2"/>
          <w:sz w:val="18"/>
          <w:szCs w:val="18"/>
        </w:rPr>
      </w:pPr>
      <w:r>
        <w:rPr>
          <w:rFonts w:cs="Arial"/>
        </w:rPr>
        <w:br w:type="page"/>
      </w:r>
    </w:p>
    <w:p w14:paraId="1F07DE52" w14:textId="01C24B1F" w:rsidR="00B46E4B" w:rsidRPr="00C61CB8" w:rsidRDefault="00B46E4B" w:rsidP="00B877C5">
      <w:pPr>
        <w:pStyle w:val="Caption"/>
        <w:keepNext/>
        <w:jc w:val="center"/>
        <w:rPr>
          <w:color w:val="auto"/>
          <w:sz w:val="22"/>
          <w:szCs w:val="22"/>
        </w:rPr>
      </w:pPr>
      <w:bookmarkStart w:id="165" w:name="_Ref133384730"/>
      <w:bookmarkStart w:id="166" w:name="_Ref133359075"/>
      <w:bookmarkStart w:id="167" w:name="_Toc135431772"/>
      <w:r w:rsidRPr="009F6B36">
        <w:rPr>
          <w:color w:val="auto"/>
          <w:sz w:val="22"/>
          <w:szCs w:val="22"/>
        </w:rPr>
        <w:lastRenderedPageBreak/>
        <w:t xml:space="preserve">Table </w:t>
      </w:r>
      <w:r w:rsidRPr="05542E09">
        <w:rPr>
          <w:color w:val="auto"/>
          <w:sz w:val="22"/>
          <w:szCs w:val="22"/>
        </w:rPr>
        <w:fldChar w:fldCharType="begin"/>
      </w:r>
      <w:r w:rsidRPr="05542E09">
        <w:rPr>
          <w:color w:val="auto"/>
          <w:sz w:val="22"/>
          <w:szCs w:val="22"/>
        </w:rPr>
        <w:instrText xml:space="preserve"> SEQ Table \* ARABIC </w:instrText>
      </w:r>
      <w:r w:rsidRPr="05542E09">
        <w:rPr>
          <w:color w:val="auto"/>
          <w:sz w:val="22"/>
          <w:szCs w:val="22"/>
        </w:rPr>
        <w:fldChar w:fldCharType="separate"/>
      </w:r>
      <w:r w:rsidR="002A13A4">
        <w:rPr>
          <w:noProof/>
          <w:color w:val="auto"/>
          <w:sz w:val="22"/>
          <w:szCs w:val="22"/>
        </w:rPr>
        <w:t>3</w:t>
      </w:r>
      <w:r w:rsidRPr="05542E09">
        <w:rPr>
          <w:color w:val="auto"/>
          <w:sz w:val="22"/>
          <w:szCs w:val="22"/>
        </w:rPr>
        <w:fldChar w:fldCharType="end"/>
      </w:r>
      <w:bookmarkEnd w:id="165"/>
      <w:r w:rsidRPr="009F6B36">
        <w:rPr>
          <w:color w:val="auto"/>
          <w:sz w:val="22"/>
          <w:szCs w:val="22"/>
        </w:rPr>
        <w:t xml:space="preserve"> </w:t>
      </w:r>
      <w:bookmarkEnd w:id="166"/>
      <w:r w:rsidR="00E6258F" w:rsidRPr="05542E09">
        <w:rPr>
          <w:color w:val="auto"/>
          <w:sz w:val="22"/>
          <w:szCs w:val="22"/>
        </w:rPr>
        <w:t>Defined rules for model A</w:t>
      </w:r>
      <w:bookmarkEnd w:id="167"/>
    </w:p>
    <w:tbl>
      <w:tblPr>
        <w:tblStyle w:val="TableGrid"/>
        <w:tblW w:w="5000" w:type="pct"/>
        <w:jc w:val="center"/>
        <w:tblLook w:val="06A0" w:firstRow="1" w:lastRow="0" w:firstColumn="1" w:lastColumn="0" w:noHBand="1" w:noVBand="1"/>
      </w:tblPr>
      <w:tblGrid>
        <w:gridCol w:w="706"/>
        <w:gridCol w:w="1516"/>
        <w:gridCol w:w="1214"/>
        <w:gridCol w:w="1578"/>
        <w:gridCol w:w="1214"/>
        <w:gridCol w:w="1699"/>
        <w:gridCol w:w="1089"/>
      </w:tblGrid>
      <w:tr w:rsidR="00006A73" w:rsidRPr="00644CA5" w14:paraId="32683691" w14:textId="77777777" w:rsidTr="00651EFA">
        <w:trPr>
          <w:trHeight w:val="300"/>
          <w:jc w:val="center"/>
        </w:trPr>
        <w:tc>
          <w:tcPr>
            <w:tcW w:w="392" w:type="pct"/>
            <w:shd w:val="clear" w:color="auto" w:fill="A6A6A6" w:themeFill="background1" w:themeFillShade="A6"/>
            <w:vAlign w:val="center"/>
          </w:tcPr>
          <w:p w14:paraId="7EA3C118" w14:textId="6D3F2A53" w:rsidR="752904BC" w:rsidRPr="00BA58CB" w:rsidRDefault="752904BC" w:rsidP="009F6B36">
            <w:pPr>
              <w:pStyle w:val="NoSpacing"/>
              <w:jc w:val="center"/>
              <w:rPr>
                <w:rFonts w:cs="Arial"/>
                <w:sz w:val="18"/>
                <w:szCs w:val="18"/>
              </w:rPr>
            </w:pPr>
            <w:r w:rsidRPr="00BA58CB">
              <w:rPr>
                <w:rFonts w:cs="Arial"/>
                <w:sz w:val="18"/>
                <w:szCs w:val="18"/>
              </w:rPr>
              <w:t>Rule No.</w:t>
            </w:r>
          </w:p>
        </w:tc>
        <w:tc>
          <w:tcPr>
            <w:tcW w:w="841" w:type="pct"/>
            <w:shd w:val="clear" w:color="auto" w:fill="A6A6A6" w:themeFill="background1" w:themeFillShade="A6"/>
            <w:vAlign w:val="center"/>
          </w:tcPr>
          <w:p w14:paraId="5BF7C347" w14:textId="23E9BBD4" w:rsidR="752904BC" w:rsidRPr="00BA58CB" w:rsidRDefault="752904BC" w:rsidP="009F6B36">
            <w:pPr>
              <w:pStyle w:val="NoSpacing"/>
              <w:jc w:val="center"/>
              <w:rPr>
                <w:rFonts w:cs="Arial"/>
                <w:sz w:val="18"/>
                <w:szCs w:val="18"/>
              </w:rPr>
            </w:pPr>
            <w:r w:rsidRPr="00BA58CB">
              <w:rPr>
                <w:rFonts w:cs="Arial"/>
                <w:sz w:val="18"/>
                <w:szCs w:val="18"/>
              </w:rPr>
              <w:t>Condition 1</w:t>
            </w:r>
          </w:p>
        </w:tc>
        <w:tc>
          <w:tcPr>
            <w:tcW w:w="673" w:type="pct"/>
            <w:shd w:val="clear" w:color="auto" w:fill="A6A6A6" w:themeFill="background1" w:themeFillShade="A6"/>
            <w:vAlign w:val="center"/>
          </w:tcPr>
          <w:p w14:paraId="1BBB187A" w14:textId="304F79FA" w:rsidR="752904BC" w:rsidRPr="00BA58CB" w:rsidRDefault="752904BC" w:rsidP="009F6B36">
            <w:pPr>
              <w:pStyle w:val="NoSpacing"/>
              <w:jc w:val="center"/>
              <w:rPr>
                <w:rFonts w:cs="Arial"/>
                <w:sz w:val="18"/>
                <w:szCs w:val="18"/>
              </w:rPr>
            </w:pPr>
            <w:r w:rsidRPr="00BA58CB">
              <w:rPr>
                <w:rFonts w:cs="Arial"/>
                <w:sz w:val="18"/>
                <w:szCs w:val="18"/>
              </w:rPr>
              <w:t>Condition 2</w:t>
            </w:r>
          </w:p>
        </w:tc>
        <w:tc>
          <w:tcPr>
            <w:tcW w:w="875" w:type="pct"/>
            <w:shd w:val="clear" w:color="auto" w:fill="A6A6A6" w:themeFill="background1" w:themeFillShade="A6"/>
            <w:vAlign w:val="center"/>
          </w:tcPr>
          <w:p w14:paraId="30A88BBB" w14:textId="246979D5" w:rsidR="752904BC" w:rsidRPr="00BA58CB" w:rsidRDefault="752904BC" w:rsidP="009F6B36">
            <w:pPr>
              <w:pStyle w:val="NoSpacing"/>
              <w:jc w:val="center"/>
              <w:rPr>
                <w:rFonts w:cs="Arial"/>
                <w:sz w:val="18"/>
                <w:szCs w:val="18"/>
              </w:rPr>
            </w:pPr>
            <w:r w:rsidRPr="00BA58CB">
              <w:rPr>
                <w:rFonts w:cs="Arial"/>
                <w:sz w:val="18"/>
                <w:szCs w:val="18"/>
              </w:rPr>
              <w:t>Condition 3</w:t>
            </w:r>
          </w:p>
        </w:tc>
        <w:tc>
          <w:tcPr>
            <w:tcW w:w="673" w:type="pct"/>
            <w:shd w:val="clear" w:color="auto" w:fill="A6A6A6" w:themeFill="background1" w:themeFillShade="A6"/>
            <w:vAlign w:val="center"/>
          </w:tcPr>
          <w:p w14:paraId="639F8D69" w14:textId="4ACD2D53" w:rsidR="0053306C" w:rsidRPr="00BA58CB" w:rsidRDefault="0053306C" w:rsidP="009F6B36">
            <w:pPr>
              <w:pStyle w:val="NoSpacing"/>
              <w:jc w:val="center"/>
              <w:rPr>
                <w:rFonts w:cs="Arial"/>
                <w:sz w:val="18"/>
                <w:szCs w:val="18"/>
              </w:rPr>
            </w:pPr>
            <w:r w:rsidRPr="00BA58CB">
              <w:rPr>
                <w:rFonts w:cs="Arial"/>
                <w:sz w:val="18"/>
                <w:szCs w:val="18"/>
              </w:rPr>
              <w:t>Condition 4</w:t>
            </w:r>
          </w:p>
        </w:tc>
        <w:tc>
          <w:tcPr>
            <w:tcW w:w="942" w:type="pct"/>
            <w:shd w:val="clear" w:color="auto" w:fill="A6A6A6" w:themeFill="background1" w:themeFillShade="A6"/>
            <w:vAlign w:val="center"/>
          </w:tcPr>
          <w:p w14:paraId="4AC5D8AB" w14:textId="45977201" w:rsidR="0053306C" w:rsidRPr="00BA58CB" w:rsidRDefault="0053306C" w:rsidP="009F6B36">
            <w:pPr>
              <w:pStyle w:val="NoSpacing"/>
              <w:jc w:val="center"/>
              <w:rPr>
                <w:rFonts w:cs="Arial"/>
                <w:sz w:val="18"/>
                <w:szCs w:val="18"/>
              </w:rPr>
            </w:pPr>
            <w:r w:rsidRPr="00BA58CB">
              <w:rPr>
                <w:rFonts w:cs="Arial"/>
                <w:sz w:val="18"/>
                <w:szCs w:val="18"/>
              </w:rPr>
              <w:t>Condition 5</w:t>
            </w:r>
          </w:p>
        </w:tc>
        <w:tc>
          <w:tcPr>
            <w:tcW w:w="605" w:type="pct"/>
            <w:shd w:val="clear" w:color="auto" w:fill="A6A6A6" w:themeFill="background1" w:themeFillShade="A6"/>
            <w:vAlign w:val="center"/>
          </w:tcPr>
          <w:p w14:paraId="5601917B" w14:textId="7333A76B" w:rsidR="752904BC" w:rsidRPr="00BA58CB" w:rsidRDefault="00F70A19" w:rsidP="009F6B36">
            <w:pPr>
              <w:pStyle w:val="NoSpacing"/>
              <w:jc w:val="center"/>
              <w:rPr>
                <w:rFonts w:cs="Arial"/>
                <w:sz w:val="18"/>
                <w:szCs w:val="18"/>
              </w:rPr>
            </w:pPr>
            <w:r w:rsidRPr="009F6B36">
              <w:rPr>
                <w:rFonts w:cs="Arial"/>
                <w:sz w:val="18"/>
                <w:szCs w:val="18"/>
              </w:rPr>
              <w:t>Allocated points</w:t>
            </w:r>
          </w:p>
        </w:tc>
      </w:tr>
      <w:tr w:rsidR="00006A73" w:rsidRPr="00644CA5" w14:paraId="40B68907" w14:textId="77777777" w:rsidTr="00651EFA">
        <w:trPr>
          <w:trHeight w:val="300"/>
          <w:jc w:val="center"/>
        </w:trPr>
        <w:tc>
          <w:tcPr>
            <w:tcW w:w="392" w:type="pct"/>
            <w:vAlign w:val="center"/>
          </w:tcPr>
          <w:p w14:paraId="50A30B36" w14:textId="39320A4D" w:rsidR="752904BC" w:rsidRPr="009F6B36" w:rsidRDefault="752904BC" w:rsidP="009F6B36">
            <w:pPr>
              <w:pStyle w:val="NoSpacing"/>
              <w:jc w:val="center"/>
              <w:rPr>
                <w:rFonts w:cs="Arial"/>
                <w:sz w:val="18"/>
                <w:szCs w:val="18"/>
              </w:rPr>
            </w:pPr>
            <w:r w:rsidRPr="009F6B36">
              <w:rPr>
                <w:rFonts w:cs="Arial"/>
                <w:sz w:val="18"/>
                <w:szCs w:val="18"/>
              </w:rPr>
              <w:t>1</w:t>
            </w:r>
          </w:p>
        </w:tc>
        <w:tc>
          <w:tcPr>
            <w:tcW w:w="841" w:type="pct"/>
            <w:vAlign w:val="center"/>
          </w:tcPr>
          <w:p w14:paraId="4CBB3177" w14:textId="5F8C5859" w:rsidR="50A672C1" w:rsidRPr="009F6B36" w:rsidRDefault="6D282A32" w:rsidP="009F6B36">
            <w:pPr>
              <w:pStyle w:val="NoSpacing"/>
              <w:rPr>
                <w:rFonts w:eastAsia="Arial" w:cs="Arial"/>
                <w:sz w:val="18"/>
                <w:szCs w:val="18"/>
              </w:rPr>
            </w:pPr>
            <w:r w:rsidRPr="009F6B36">
              <w:rPr>
                <w:rFonts w:eastAsia="Arial" w:cs="Arial"/>
                <w:sz w:val="18"/>
                <w:szCs w:val="18"/>
              </w:rPr>
              <w:t>POST compound &gt;</w:t>
            </w:r>
            <w:r w:rsidR="43979EC9" w:rsidRPr="009F6B36">
              <w:rPr>
                <w:rFonts w:eastAsia="Arial" w:cs="Arial"/>
                <w:sz w:val="18"/>
                <w:szCs w:val="18"/>
              </w:rPr>
              <w:t>=</w:t>
            </w:r>
            <w:r w:rsidRPr="009F6B36">
              <w:rPr>
                <w:rFonts w:eastAsia="Arial" w:cs="Arial"/>
                <w:sz w:val="18"/>
                <w:szCs w:val="18"/>
              </w:rPr>
              <w:t>0</w:t>
            </w:r>
          </w:p>
        </w:tc>
        <w:tc>
          <w:tcPr>
            <w:tcW w:w="673" w:type="pct"/>
            <w:vAlign w:val="center"/>
          </w:tcPr>
          <w:p w14:paraId="7FA04DA5" w14:textId="2C17502B" w:rsidR="3248E398" w:rsidRPr="009F6B36" w:rsidRDefault="3248E398" w:rsidP="009F6B36">
            <w:pPr>
              <w:pStyle w:val="NoSpacing"/>
              <w:rPr>
                <w:rFonts w:eastAsia="Arial" w:cs="Arial"/>
                <w:sz w:val="18"/>
                <w:szCs w:val="18"/>
              </w:rPr>
            </w:pPr>
            <w:r w:rsidRPr="009F6B36">
              <w:rPr>
                <w:rFonts w:eastAsia="Arial" w:cs="Arial"/>
                <w:sz w:val="18"/>
                <w:szCs w:val="18"/>
              </w:rPr>
              <w:t>post &gt;20</w:t>
            </w:r>
          </w:p>
        </w:tc>
        <w:tc>
          <w:tcPr>
            <w:tcW w:w="875" w:type="pct"/>
            <w:vAlign w:val="center"/>
          </w:tcPr>
          <w:p w14:paraId="69F4D4B4" w14:textId="70929D4A" w:rsidR="3248E398" w:rsidRPr="009F6B36" w:rsidRDefault="3248E398" w:rsidP="009F6B36">
            <w:pPr>
              <w:pStyle w:val="NoSpacing"/>
              <w:rPr>
                <w:rFonts w:eastAsia="Arial" w:cs="Arial"/>
                <w:sz w:val="18"/>
                <w:szCs w:val="18"/>
              </w:rPr>
            </w:pPr>
            <w:r w:rsidRPr="009F6B36">
              <w:rPr>
                <w:rFonts w:eastAsia="Arial" w:cs="Arial"/>
                <w:sz w:val="18"/>
                <w:szCs w:val="18"/>
              </w:rPr>
              <w:t>Follower &gt;100</w:t>
            </w:r>
          </w:p>
        </w:tc>
        <w:tc>
          <w:tcPr>
            <w:tcW w:w="673" w:type="pct"/>
            <w:vAlign w:val="center"/>
          </w:tcPr>
          <w:p w14:paraId="35E171AE" w14:textId="19B0DA81" w:rsidR="3248E398" w:rsidRPr="009F6B36" w:rsidRDefault="3248E398" w:rsidP="009F6B36">
            <w:pPr>
              <w:pStyle w:val="NoSpacing"/>
              <w:rPr>
                <w:rFonts w:eastAsia="Arial" w:cs="Arial"/>
                <w:sz w:val="18"/>
                <w:szCs w:val="18"/>
              </w:rPr>
            </w:pPr>
            <w:r w:rsidRPr="009F6B36">
              <w:rPr>
                <w:rFonts w:eastAsia="Arial" w:cs="Arial"/>
                <w:sz w:val="18"/>
                <w:szCs w:val="18"/>
              </w:rPr>
              <w:t>Like &gt;10</w:t>
            </w:r>
          </w:p>
        </w:tc>
        <w:tc>
          <w:tcPr>
            <w:tcW w:w="942" w:type="pct"/>
            <w:vAlign w:val="center"/>
          </w:tcPr>
          <w:p w14:paraId="34A03929" w14:textId="2B467CD0" w:rsidR="3248E398" w:rsidRPr="009F6B36" w:rsidRDefault="3248E398" w:rsidP="009F6B36">
            <w:pPr>
              <w:pStyle w:val="NoSpacing"/>
              <w:rPr>
                <w:rFonts w:eastAsia="Arial" w:cs="Arial"/>
                <w:sz w:val="18"/>
                <w:szCs w:val="18"/>
              </w:rPr>
            </w:pPr>
            <w:r w:rsidRPr="009F6B36">
              <w:rPr>
                <w:rFonts w:eastAsia="Arial" w:cs="Arial"/>
                <w:sz w:val="18"/>
                <w:szCs w:val="18"/>
              </w:rPr>
              <w:t>Comment &gt;5</w:t>
            </w:r>
          </w:p>
        </w:tc>
        <w:tc>
          <w:tcPr>
            <w:tcW w:w="605" w:type="pct"/>
          </w:tcPr>
          <w:p w14:paraId="1B8B0E8A" w14:textId="7261CCD4"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4D197F44" w:rsidRPr="009F6B36">
              <w:rPr>
                <w:rFonts w:eastAsia="Arial" w:cs="Arial"/>
                <w:sz w:val="18"/>
                <w:szCs w:val="18"/>
              </w:rPr>
              <w:t>1</w:t>
            </w:r>
          </w:p>
        </w:tc>
      </w:tr>
      <w:tr w:rsidR="00006A73" w:rsidRPr="00644CA5" w14:paraId="39F74F13" w14:textId="77777777" w:rsidTr="00651EFA">
        <w:trPr>
          <w:trHeight w:val="300"/>
          <w:jc w:val="center"/>
        </w:trPr>
        <w:tc>
          <w:tcPr>
            <w:tcW w:w="392" w:type="pct"/>
            <w:vAlign w:val="center"/>
          </w:tcPr>
          <w:p w14:paraId="2C3D21C9" w14:textId="12D36046" w:rsidR="752904BC" w:rsidRPr="009F6B36" w:rsidRDefault="752904BC" w:rsidP="009F6B36">
            <w:pPr>
              <w:pStyle w:val="NoSpacing"/>
              <w:jc w:val="center"/>
              <w:rPr>
                <w:rFonts w:cs="Arial"/>
                <w:sz w:val="18"/>
                <w:szCs w:val="18"/>
              </w:rPr>
            </w:pPr>
            <w:r w:rsidRPr="009F6B36">
              <w:rPr>
                <w:rFonts w:cs="Arial"/>
                <w:sz w:val="18"/>
                <w:szCs w:val="18"/>
              </w:rPr>
              <w:t>2</w:t>
            </w:r>
          </w:p>
        </w:tc>
        <w:tc>
          <w:tcPr>
            <w:tcW w:w="841" w:type="pct"/>
            <w:vAlign w:val="center"/>
          </w:tcPr>
          <w:p w14:paraId="1DDF11DA" w14:textId="65CE7DB4" w:rsidR="2E0B8475" w:rsidRPr="009F6B36" w:rsidRDefault="6837870F" w:rsidP="009F6B36">
            <w:pPr>
              <w:pStyle w:val="NoSpacing"/>
              <w:rPr>
                <w:rFonts w:eastAsia="Arial" w:cs="Arial"/>
                <w:sz w:val="18"/>
                <w:szCs w:val="18"/>
              </w:rPr>
            </w:pPr>
            <w:r w:rsidRPr="009F6B36">
              <w:rPr>
                <w:rFonts w:eastAsia="Arial" w:cs="Arial"/>
                <w:sz w:val="18"/>
                <w:szCs w:val="18"/>
              </w:rPr>
              <w:t>POST compound &gt;</w:t>
            </w:r>
            <w:r w:rsidR="014879BF" w:rsidRPr="009F6B36">
              <w:rPr>
                <w:rFonts w:eastAsia="Arial" w:cs="Arial"/>
                <w:sz w:val="18"/>
                <w:szCs w:val="18"/>
              </w:rPr>
              <w:t>=</w:t>
            </w:r>
            <w:r w:rsidRPr="009F6B36">
              <w:rPr>
                <w:rFonts w:eastAsia="Arial" w:cs="Arial"/>
                <w:sz w:val="18"/>
                <w:szCs w:val="18"/>
              </w:rPr>
              <w:t>0</w:t>
            </w:r>
          </w:p>
        </w:tc>
        <w:tc>
          <w:tcPr>
            <w:tcW w:w="673" w:type="pct"/>
            <w:vAlign w:val="center"/>
          </w:tcPr>
          <w:p w14:paraId="2C2967CF" w14:textId="3A0CD9A6" w:rsidR="3248E398" w:rsidRPr="009F6B36" w:rsidRDefault="3248E398" w:rsidP="009F6B36">
            <w:pPr>
              <w:pStyle w:val="NoSpacing"/>
              <w:rPr>
                <w:rFonts w:eastAsia="Arial" w:cs="Arial"/>
                <w:sz w:val="18"/>
                <w:szCs w:val="18"/>
              </w:rPr>
            </w:pPr>
            <w:r w:rsidRPr="009F6B36">
              <w:rPr>
                <w:rFonts w:eastAsia="Arial" w:cs="Arial"/>
                <w:sz w:val="18"/>
                <w:szCs w:val="18"/>
              </w:rPr>
              <w:t>post &gt;50</w:t>
            </w:r>
          </w:p>
        </w:tc>
        <w:tc>
          <w:tcPr>
            <w:tcW w:w="875" w:type="pct"/>
            <w:vAlign w:val="center"/>
          </w:tcPr>
          <w:p w14:paraId="1DAFC96E" w14:textId="7BFD4DB5" w:rsidR="3248E398" w:rsidRPr="009F6B36" w:rsidRDefault="3248E398" w:rsidP="009F6B36">
            <w:pPr>
              <w:pStyle w:val="NoSpacing"/>
              <w:rPr>
                <w:rFonts w:eastAsia="Arial" w:cs="Arial"/>
                <w:sz w:val="18"/>
                <w:szCs w:val="18"/>
              </w:rPr>
            </w:pPr>
            <w:r w:rsidRPr="009F6B36">
              <w:rPr>
                <w:rFonts w:eastAsia="Arial" w:cs="Arial"/>
                <w:sz w:val="18"/>
                <w:szCs w:val="18"/>
              </w:rPr>
              <w:t>Follower &gt;200</w:t>
            </w:r>
          </w:p>
        </w:tc>
        <w:tc>
          <w:tcPr>
            <w:tcW w:w="673" w:type="pct"/>
            <w:vAlign w:val="center"/>
          </w:tcPr>
          <w:p w14:paraId="1EEE0944" w14:textId="31F34DA6" w:rsidR="3248E398" w:rsidRPr="009F6B36" w:rsidRDefault="3248E398" w:rsidP="009F6B36">
            <w:pPr>
              <w:pStyle w:val="NoSpacing"/>
              <w:rPr>
                <w:rFonts w:eastAsia="Arial" w:cs="Arial"/>
                <w:sz w:val="18"/>
                <w:szCs w:val="18"/>
              </w:rPr>
            </w:pPr>
            <w:r w:rsidRPr="009F6B36">
              <w:rPr>
                <w:rFonts w:eastAsia="Arial" w:cs="Arial"/>
                <w:sz w:val="18"/>
                <w:szCs w:val="18"/>
              </w:rPr>
              <w:t>Like &gt;20</w:t>
            </w:r>
          </w:p>
        </w:tc>
        <w:tc>
          <w:tcPr>
            <w:tcW w:w="942" w:type="pct"/>
            <w:vAlign w:val="center"/>
          </w:tcPr>
          <w:p w14:paraId="0F0303E5" w14:textId="06D89379" w:rsidR="3248E398" w:rsidRPr="009F6B36" w:rsidRDefault="3248E398" w:rsidP="009F6B36">
            <w:pPr>
              <w:pStyle w:val="NoSpacing"/>
              <w:rPr>
                <w:rFonts w:eastAsia="Arial" w:cs="Arial"/>
                <w:sz w:val="18"/>
                <w:szCs w:val="18"/>
              </w:rPr>
            </w:pPr>
            <w:r w:rsidRPr="009F6B36">
              <w:rPr>
                <w:rFonts w:eastAsia="Arial" w:cs="Arial"/>
                <w:sz w:val="18"/>
                <w:szCs w:val="18"/>
              </w:rPr>
              <w:t>Comment &gt;10</w:t>
            </w:r>
          </w:p>
        </w:tc>
        <w:tc>
          <w:tcPr>
            <w:tcW w:w="605" w:type="pct"/>
          </w:tcPr>
          <w:p w14:paraId="26B94A04" w14:textId="7FB3E539"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72B21AC8" w:rsidRPr="009F6B36">
              <w:rPr>
                <w:rFonts w:eastAsia="Arial" w:cs="Arial"/>
                <w:sz w:val="18"/>
                <w:szCs w:val="18"/>
              </w:rPr>
              <w:t>2</w:t>
            </w:r>
          </w:p>
        </w:tc>
      </w:tr>
      <w:tr w:rsidR="00006A73" w:rsidRPr="00644CA5" w14:paraId="2A03761C" w14:textId="77777777" w:rsidTr="00651EFA">
        <w:trPr>
          <w:trHeight w:val="300"/>
          <w:jc w:val="center"/>
        </w:trPr>
        <w:tc>
          <w:tcPr>
            <w:tcW w:w="392" w:type="pct"/>
            <w:vAlign w:val="center"/>
          </w:tcPr>
          <w:p w14:paraId="1CF925D3" w14:textId="1FF79C95" w:rsidR="752904BC" w:rsidRPr="009F6B36" w:rsidRDefault="752904BC" w:rsidP="009F6B36">
            <w:pPr>
              <w:pStyle w:val="NoSpacing"/>
              <w:jc w:val="center"/>
              <w:rPr>
                <w:rFonts w:cs="Arial"/>
                <w:sz w:val="18"/>
                <w:szCs w:val="18"/>
              </w:rPr>
            </w:pPr>
            <w:r w:rsidRPr="009F6B36">
              <w:rPr>
                <w:rFonts w:cs="Arial"/>
                <w:sz w:val="18"/>
                <w:szCs w:val="18"/>
              </w:rPr>
              <w:t>3</w:t>
            </w:r>
          </w:p>
        </w:tc>
        <w:tc>
          <w:tcPr>
            <w:tcW w:w="841" w:type="pct"/>
            <w:vAlign w:val="center"/>
          </w:tcPr>
          <w:p w14:paraId="37543CF0" w14:textId="40C555B3"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5A632212" w:rsidRPr="009F6B36">
              <w:rPr>
                <w:rFonts w:eastAsia="Arial" w:cs="Arial"/>
                <w:sz w:val="18"/>
                <w:szCs w:val="18"/>
              </w:rPr>
              <w:t>=</w:t>
            </w:r>
            <w:r w:rsidRPr="009F6B36">
              <w:rPr>
                <w:rFonts w:eastAsia="Arial" w:cs="Arial"/>
                <w:sz w:val="18"/>
                <w:szCs w:val="18"/>
              </w:rPr>
              <w:t>0</w:t>
            </w:r>
          </w:p>
        </w:tc>
        <w:tc>
          <w:tcPr>
            <w:tcW w:w="673" w:type="pct"/>
            <w:vAlign w:val="center"/>
          </w:tcPr>
          <w:p w14:paraId="15021F65" w14:textId="16D0F7D4" w:rsidR="3248E398" w:rsidRPr="009F6B36" w:rsidRDefault="3248E398" w:rsidP="009F6B36">
            <w:pPr>
              <w:pStyle w:val="NoSpacing"/>
              <w:rPr>
                <w:rFonts w:eastAsia="Arial" w:cs="Arial"/>
                <w:sz w:val="18"/>
                <w:szCs w:val="18"/>
              </w:rPr>
            </w:pPr>
            <w:r w:rsidRPr="009F6B36">
              <w:rPr>
                <w:rFonts w:eastAsia="Arial" w:cs="Arial"/>
                <w:sz w:val="18"/>
                <w:szCs w:val="18"/>
              </w:rPr>
              <w:t>post &gt;200</w:t>
            </w:r>
          </w:p>
        </w:tc>
        <w:tc>
          <w:tcPr>
            <w:tcW w:w="875" w:type="pct"/>
            <w:vAlign w:val="center"/>
          </w:tcPr>
          <w:p w14:paraId="554F6007" w14:textId="6F2ABB08" w:rsidR="3248E398" w:rsidRPr="009F6B36" w:rsidRDefault="3248E398" w:rsidP="009F6B36">
            <w:pPr>
              <w:pStyle w:val="NoSpacing"/>
              <w:rPr>
                <w:rFonts w:eastAsia="Arial" w:cs="Arial"/>
                <w:sz w:val="18"/>
                <w:szCs w:val="18"/>
              </w:rPr>
            </w:pPr>
            <w:r w:rsidRPr="009F6B36">
              <w:rPr>
                <w:rFonts w:eastAsia="Arial" w:cs="Arial"/>
                <w:sz w:val="18"/>
                <w:szCs w:val="18"/>
              </w:rPr>
              <w:t>Follower &gt;1k</w:t>
            </w:r>
          </w:p>
        </w:tc>
        <w:tc>
          <w:tcPr>
            <w:tcW w:w="673" w:type="pct"/>
            <w:vAlign w:val="center"/>
          </w:tcPr>
          <w:p w14:paraId="1C60B397" w14:textId="0DBAB872" w:rsidR="3248E398" w:rsidRPr="009F6B36" w:rsidRDefault="3248E398" w:rsidP="009F6B36">
            <w:pPr>
              <w:pStyle w:val="NoSpacing"/>
              <w:rPr>
                <w:rFonts w:eastAsia="Arial" w:cs="Arial"/>
                <w:sz w:val="18"/>
                <w:szCs w:val="18"/>
              </w:rPr>
            </w:pPr>
            <w:r w:rsidRPr="009F6B36">
              <w:rPr>
                <w:rFonts w:eastAsia="Arial" w:cs="Arial"/>
                <w:sz w:val="18"/>
                <w:szCs w:val="18"/>
              </w:rPr>
              <w:t>Like &gt;50</w:t>
            </w:r>
          </w:p>
        </w:tc>
        <w:tc>
          <w:tcPr>
            <w:tcW w:w="942" w:type="pct"/>
            <w:vAlign w:val="center"/>
          </w:tcPr>
          <w:p w14:paraId="6CF2F21E" w14:textId="538D636A" w:rsidR="3248E398" w:rsidRPr="009F6B36" w:rsidRDefault="3248E398" w:rsidP="009F6B36">
            <w:pPr>
              <w:pStyle w:val="NoSpacing"/>
              <w:rPr>
                <w:rFonts w:eastAsia="Arial" w:cs="Arial"/>
                <w:sz w:val="18"/>
                <w:szCs w:val="18"/>
              </w:rPr>
            </w:pPr>
            <w:r w:rsidRPr="009F6B36">
              <w:rPr>
                <w:rFonts w:eastAsia="Arial" w:cs="Arial"/>
                <w:sz w:val="18"/>
                <w:szCs w:val="18"/>
              </w:rPr>
              <w:t>Comment &gt;20</w:t>
            </w:r>
          </w:p>
        </w:tc>
        <w:tc>
          <w:tcPr>
            <w:tcW w:w="605" w:type="pct"/>
          </w:tcPr>
          <w:p w14:paraId="71756A85" w14:textId="65E473E3"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4355C038" w:rsidRPr="009F6B36">
              <w:rPr>
                <w:rFonts w:eastAsia="Arial" w:cs="Arial"/>
                <w:sz w:val="18"/>
                <w:szCs w:val="18"/>
              </w:rPr>
              <w:t>3</w:t>
            </w:r>
          </w:p>
        </w:tc>
      </w:tr>
      <w:tr w:rsidR="00006A73" w:rsidRPr="00644CA5" w14:paraId="3A8082D5" w14:textId="77777777" w:rsidTr="00651EFA">
        <w:trPr>
          <w:trHeight w:val="300"/>
          <w:jc w:val="center"/>
        </w:trPr>
        <w:tc>
          <w:tcPr>
            <w:tcW w:w="392" w:type="pct"/>
            <w:vAlign w:val="center"/>
          </w:tcPr>
          <w:p w14:paraId="54EA4070" w14:textId="5E4807D9" w:rsidR="752904BC" w:rsidRPr="009F6B36" w:rsidRDefault="752904BC" w:rsidP="009F6B36">
            <w:pPr>
              <w:pStyle w:val="NoSpacing"/>
              <w:jc w:val="center"/>
              <w:rPr>
                <w:rFonts w:cs="Arial"/>
                <w:sz w:val="18"/>
                <w:szCs w:val="18"/>
              </w:rPr>
            </w:pPr>
            <w:r w:rsidRPr="009F6B36">
              <w:rPr>
                <w:rFonts w:cs="Arial"/>
                <w:sz w:val="18"/>
                <w:szCs w:val="18"/>
              </w:rPr>
              <w:t>4</w:t>
            </w:r>
          </w:p>
        </w:tc>
        <w:tc>
          <w:tcPr>
            <w:tcW w:w="841" w:type="pct"/>
            <w:vAlign w:val="center"/>
          </w:tcPr>
          <w:p w14:paraId="6FE9637A" w14:textId="6570E961"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39E47BE8" w:rsidRPr="009F6B36">
              <w:rPr>
                <w:rFonts w:eastAsia="Arial" w:cs="Arial"/>
                <w:sz w:val="18"/>
                <w:szCs w:val="18"/>
              </w:rPr>
              <w:t>=</w:t>
            </w:r>
            <w:r w:rsidRPr="009F6B36">
              <w:rPr>
                <w:rFonts w:eastAsia="Arial" w:cs="Arial"/>
                <w:sz w:val="18"/>
                <w:szCs w:val="18"/>
              </w:rPr>
              <w:t>0</w:t>
            </w:r>
          </w:p>
        </w:tc>
        <w:tc>
          <w:tcPr>
            <w:tcW w:w="673" w:type="pct"/>
            <w:vAlign w:val="center"/>
          </w:tcPr>
          <w:p w14:paraId="7F93B94F" w14:textId="5BD11F51" w:rsidR="3248E398" w:rsidRPr="009F6B36" w:rsidRDefault="3248E398" w:rsidP="009F6B36">
            <w:pPr>
              <w:pStyle w:val="NoSpacing"/>
              <w:rPr>
                <w:rFonts w:eastAsia="Arial" w:cs="Arial"/>
                <w:sz w:val="18"/>
                <w:szCs w:val="18"/>
              </w:rPr>
            </w:pPr>
            <w:r w:rsidRPr="009F6B36">
              <w:rPr>
                <w:rFonts w:eastAsia="Arial" w:cs="Arial"/>
                <w:sz w:val="18"/>
                <w:szCs w:val="18"/>
              </w:rPr>
              <w:t>post &gt;500</w:t>
            </w:r>
          </w:p>
        </w:tc>
        <w:tc>
          <w:tcPr>
            <w:tcW w:w="875" w:type="pct"/>
            <w:vAlign w:val="center"/>
          </w:tcPr>
          <w:p w14:paraId="75DA22F1" w14:textId="54F1E1CE" w:rsidR="3248E398" w:rsidRPr="009F6B36" w:rsidRDefault="3248E398" w:rsidP="009F6B36">
            <w:pPr>
              <w:pStyle w:val="NoSpacing"/>
              <w:rPr>
                <w:rFonts w:eastAsia="Arial" w:cs="Arial"/>
                <w:sz w:val="18"/>
                <w:szCs w:val="18"/>
              </w:rPr>
            </w:pPr>
            <w:r w:rsidRPr="009F6B36">
              <w:rPr>
                <w:rFonts w:eastAsia="Arial" w:cs="Arial"/>
                <w:sz w:val="18"/>
                <w:szCs w:val="18"/>
              </w:rPr>
              <w:t>Follower &gt;1k</w:t>
            </w:r>
          </w:p>
        </w:tc>
        <w:tc>
          <w:tcPr>
            <w:tcW w:w="673" w:type="pct"/>
            <w:vAlign w:val="center"/>
          </w:tcPr>
          <w:p w14:paraId="23502675" w14:textId="522C8EA1" w:rsidR="3248E398" w:rsidRPr="009F6B36" w:rsidRDefault="3248E398" w:rsidP="009F6B36">
            <w:pPr>
              <w:pStyle w:val="NoSpacing"/>
              <w:rPr>
                <w:rFonts w:eastAsia="Arial" w:cs="Arial"/>
                <w:sz w:val="18"/>
                <w:szCs w:val="18"/>
              </w:rPr>
            </w:pPr>
            <w:r w:rsidRPr="009F6B36">
              <w:rPr>
                <w:rFonts w:eastAsia="Arial" w:cs="Arial"/>
                <w:sz w:val="18"/>
                <w:szCs w:val="18"/>
              </w:rPr>
              <w:t>Like &gt;100</w:t>
            </w:r>
          </w:p>
        </w:tc>
        <w:tc>
          <w:tcPr>
            <w:tcW w:w="942" w:type="pct"/>
            <w:vAlign w:val="center"/>
          </w:tcPr>
          <w:p w14:paraId="694C8601" w14:textId="5A8843AD" w:rsidR="3248E398" w:rsidRPr="009F6B36" w:rsidRDefault="3248E398" w:rsidP="009F6B36">
            <w:pPr>
              <w:pStyle w:val="NoSpacing"/>
              <w:rPr>
                <w:rFonts w:eastAsia="Arial" w:cs="Arial"/>
                <w:sz w:val="18"/>
                <w:szCs w:val="18"/>
              </w:rPr>
            </w:pPr>
            <w:r w:rsidRPr="009F6B36">
              <w:rPr>
                <w:rFonts w:eastAsia="Arial" w:cs="Arial"/>
                <w:sz w:val="18"/>
                <w:szCs w:val="18"/>
              </w:rPr>
              <w:t>Comment &gt;50</w:t>
            </w:r>
          </w:p>
        </w:tc>
        <w:tc>
          <w:tcPr>
            <w:tcW w:w="605" w:type="pct"/>
          </w:tcPr>
          <w:p w14:paraId="5FAEEED3" w14:textId="09532EEB"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54045354" w:rsidRPr="009F6B36">
              <w:rPr>
                <w:rFonts w:eastAsia="Arial" w:cs="Arial"/>
                <w:sz w:val="18"/>
                <w:szCs w:val="18"/>
              </w:rPr>
              <w:t>4</w:t>
            </w:r>
          </w:p>
        </w:tc>
      </w:tr>
      <w:tr w:rsidR="00006A73" w:rsidRPr="00644CA5" w14:paraId="02E59613" w14:textId="77777777" w:rsidTr="00651EFA">
        <w:trPr>
          <w:trHeight w:val="300"/>
          <w:jc w:val="center"/>
        </w:trPr>
        <w:tc>
          <w:tcPr>
            <w:tcW w:w="392" w:type="pct"/>
            <w:vAlign w:val="center"/>
          </w:tcPr>
          <w:p w14:paraId="26A469E6" w14:textId="7E88F8D0" w:rsidR="752904BC" w:rsidRPr="009F6B36" w:rsidRDefault="752904BC" w:rsidP="009F6B36">
            <w:pPr>
              <w:pStyle w:val="NoSpacing"/>
              <w:jc w:val="center"/>
              <w:rPr>
                <w:rFonts w:cs="Arial"/>
                <w:sz w:val="18"/>
                <w:szCs w:val="18"/>
              </w:rPr>
            </w:pPr>
            <w:r w:rsidRPr="009F6B36">
              <w:rPr>
                <w:rFonts w:cs="Arial"/>
                <w:sz w:val="18"/>
                <w:szCs w:val="18"/>
              </w:rPr>
              <w:t>5</w:t>
            </w:r>
          </w:p>
        </w:tc>
        <w:tc>
          <w:tcPr>
            <w:tcW w:w="841" w:type="pct"/>
            <w:vAlign w:val="center"/>
          </w:tcPr>
          <w:p w14:paraId="480185AC" w14:textId="571E6EBF"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678F7704" w:rsidRPr="009F6B36">
              <w:rPr>
                <w:rFonts w:eastAsia="Arial" w:cs="Arial"/>
                <w:sz w:val="18"/>
                <w:szCs w:val="18"/>
              </w:rPr>
              <w:t>=</w:t>
            </w:r>
            <w:r w:rsidRPr="009F6B36">
              <w:rPr>
                <w:rFonts w:eastAsia="Arial" w:cs="Arial"/>
                <w:sz w:val="18"/>
                <w:szCs w:val="18"/>
              </w:rPr>
              <w:t>0</w:t>
            </w:r>
          </w:p>
        </w:tc>
        <w:tc>
          <w:tcPr>
            <w:tcW w:w="673" w:type="pct"/>
            <w:vAlign w:val="center"/>
          </w:tcPr>
          <w:p w14:paraId="6BB4AB0C" w14:textId="27D06D8C" w:rsidR="3248E398" w:rsidRPr="009F6B36" w:rsidRDefault="3248E398" w:rsidP="009F6B36">
            <w:pPr>
              <w:pStyle w:val="NoSpacing"/>
              <w:rPr>
                <w:rFonts w:eastAsia="Arial" w:cs="Arial"/>
                <w:sz w:val="18"/>
                <w:szCs w:val="18"/>
              </w:rPr>
            </w:pPr>
            <w:r w:rsidRPr="009F6B36">
              <w:rPr>
                <w:rFonts w:eastAsia="Arial" w:cs="Arial"/>
                <w:sz w:val="18"/>
                <w:szCs w:val="18"/>
              </w:rPr>
              <w:t>post &gt;1000</w:t>
            </w:r>
          </w:p>
        </w:tc>
        <w:tc>
          <w:tcPr>
            <w:tcW w:w="875" w:type="pct"/>
            <w:vAlign w:val="center"/>
          </w:tcPr>
          <w:p w14:paraId="500DFB24" w14:textId="6E73E016" w:rsidR="3248E398" w:rsidRPr="009F6B36" w:rsidRDefault="3248E398" w:rsidP="009F6B36">
            <w:pPr>
              <w:pStyle w:val="NoSpacing"/>
              <w:rPr>
                <w:rFonts w:eastAsia="Arial" w:cs="Arial"/>
                <w:sz w:val="18"/>
                <w:szCs w:val="18"/>
              </w:rPr>
            </w:pPr>
            <w:r w:rsidRPr="009F6B36">
              <w:rPr>
                <w:rFonts w:eastAsia="Arial" w:cs="Arial"/>
                <w:sz w:val="18"/>
                <w:szCs w:val="18"/>
              </w:rPr>
              <w:t>Follower &gt;2k</w:t>
            </w:r>
          </w:p>
        </w:tc>
        <w:tc>
          <w:tcPr>
            <w:tcW w:w="673" w:type="pct"/>
            <w:vAlign w:val="center"/>
          </w:tcPr>
          <w:p w14:paraId="729F5FD4" w14:textId="3BC95D23" w:rsidR="3248E398" w:rsidRPr="009F6B36" w:rsidRDefault="3248E398" w:rsidP="009F6B36">
            <w:pPr>
              <w:pStyle w:val="NoSpacing"/>
              <w:rPr>
                <w:rFonts w:eastAsia="Arial" w:cs="Arial"/>
                <w:sz w:val="18"/>
                <w:szCs w:val="18"/>
              </w:rPr>
            </w:pPr>
            <w:r w:rsidRPr="009F6B36">
              <w:rPr>
                <w:rFonts w:eastAsia="Arial" w:cs="Arial"/>
                <w:sz w:val="18"/>
                <w:szCs w:val="18"/>
              </w:rPr>
              <w:t>Like &gt;1000</w:t>
            </w:r>
          </w:p>
        </w:tc>
        <w:tc>
          <w:tcPr>
            <w:tcW w:w="942" w:type="pct"/>
            <w:vAlign w:val="center"/>
          </w:tcPr>
          <w:p w14:paraId="2A5B14CE" w14:textId="7AB64954" w:rsidR="3248E398" w:rsidRPr="009F6B36" w:rsidRDefault="3248E398" w:rsidP="009F6B36">
            <w:pPr>
              <w:pStyle w:val="NoSpacing"/>
              <w:rPr>
                <w:rFonts w:eastAsia="Arial" w:cs="Arial"/>
                <w:sz w:val="18"/>
                <w:szCs w:val="18"/>
              </w:rPr>
            </w:pPr>
            <w:r w:rsidRPr="009F6B36">
              <w:rPr>
                <w:rFonts w:eastAsia="Arial" w:cs="Arial"/>
                <w:sz w:val="18"/>
                <w:szCs w:val="18"/>
              </w:rPr>
              <w:t>Comment &gt;100</w:t>
            </w:r>
          </w:p>
        </w:tc>
        <w:tc>
          <w:tcPr>
            <w:tcW w:w="605" w:type="pct"/>
          </w:tcPr>
          <w:p w14:paraId="3CA5E3FE" w14:textId="60F22E26"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083E81E1" w:rsidRPr="009F6B36">
              <w:rPr>
                <w:rFonts w:eastAsia="Arial" w:cs="Arial"/>
                <w:sz w:val="18"/>
                <w:szCs w:val="18"/>
              </w:rPr>
              <w:t>5</w:t>
            </w:r>
          </w:p>
        </w:tc>
      </w:tr>
      <w:tr w:rsidR="00006A73" w:rsidRPr="00644CA5" w14:paraId="25F5AA2B" w14:textId="77777777" w:rsidTr="00651EFA">
        <w:trPr>
          <w:trHeight w:val="300"/>
          <w:jc w:val="center"/>
        </w:trPr>
        <w:tc>
          <w:tcPr>
            <w:tcW w:w="392" w:type="pct"/>
            <w:vAlign w:val="center"/>
          </w:tcPr>
          <w:p w14:paraId="7BE36A3E" w14:textId="1525063A" w:rsidR="752904BC" w:rsidRPr="009F6B36" w:rsidRDefault="752904BC" w:rsidP="009F6B36">
            <w:pPr>
              <w:pStyle w:val="NoSpacing"/>
              <w:jc w:val="center"/>
              <w:rPr>
                <w:rFonts w:cs="Arial"/>
                <w:sz w:val="18"/>
                <w:szCs w:val="18"/>
              </w:rPr>
            </w:pPr>
            <w:r w:rsidRPr="009F6B36">
              <w:rPr>
                <w:rFonts w:cs="Arial"/>
                <w:sz w:val="18"/>
                <w:szCs w:val="18"/>
              </w:rPr>
              <w:t>6</w:t>
            </w:r>
          </w:p>
        </w:tc>
        <w:tc>
          <w:tcPr>
            <w:tcW w:w="841" w:type="pct"/>
            <w:vAlign w:val="center"/>
          </w:tcPr>
          <w:p w14:paraId="0D88AA36" w14:textId="05B52424"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4B7FB2F7" w:rsidRPr="009F6B36">
              <w:rPr>
                <w:rFonts w:eastAsia="Arial" w:cs="Arial"/>
                <w:sz w:val="18"/>
                <w:szCs w:val="18"/>
              </w:rPr>
              <w:t>=</w:t>
            </w:r>
            <w:r w:rsidRPr="009F6B36">
              <w:rPr>
                <w:rFonts w:eastAsia="Arial" w:cs="Arial"/>
                <w:sz w:val="18"/>
                <w:szCs w:val="18"/>
              </w:rPr>
              <w:t>0</w:t>
            </w:r>
          </w:p>
        </w:tc>
        <w:tc>
          <w:tcPr>
            <w:tcW w:w="673" w:type="pct"/>
            <w:vAlign w:val="center"/>
          </w:tcPr>
          <w:p w14:paraId="0032D96F" w14:textId="7630FA3E" w:rsidR="3248E398" w:rsidRPr="009F6B36" w:rsidRDefault="3248E398" w:rsidP="009F6B36">
            <w:pPr>
              <w:pStyle w:val="NoSpacing"/>
              <w:rPr>
                <w:rFonts w:eastAsia="Arial" w:cs="Arial"/>
                <w:sz w:val="18"/>
                <w:szCs w:val="18"/>
              </w:rPr>
            </w:pPr>
            <w:r w:rsidRPr="009F6B36">
              <w:rPr>
                <w:rFonts w:eastAsia="Arial" w:cs="Arial"/>
                <w:sz w:val="18"/>
                <w:szCs w:val="18"/>
              </w:rPr>
              <w:t>post &gt;1000</w:t>
            </w:r>
          </w:p>
        </w:tc>
        <w:tc>
          <w:tcPr>
            <w:tcW w:w="875" w:type="pct"/>
            <w:vAlign w:val="center"/>
          </w:tcPr>
          <w:p w14:paraId="732ADA5D" w14:textId="145C9CB2" w:rsidR="3248E398" w:rsidRPr="009F6B36" w:rsidRDefault="3248E398" w:rsidP="009F6B36">
            <w:pPr>
              <w:pStyle w:val="NoSpacing"/>
              <w:rPr>
                <w:rFonts w:eastAsia="Arial" w:cs="Arial"/>
                <w:sz w:val="18"/>
                <w:szCs w:val="18"/>
              </w:rPr>
            </w:pPr>
            <w:r w:rsidRPr="009F6B36">
              <w:rPr>
                <w:rFonts w:eastAsia="Arial" w:cs="Arial"/>
                <w:sz w:val="18"/>
                <w:szCs w:val="18"/>
              </w:rPr>
              <w:t>Follower &gt;10k</w:t>
            </w:r>
          </w:p>
        </w:tc>
        <w:tc>
          <w:tcPr>
            <w:tcW w:w="673" w:type="pct"/>
            <w:vAlign w:val="center"/>
          </w:tcPr>
          <w:p w14:paraId="5C02C41D" w14:textId="413F1798" w:rsidR="3248E398" w:rsidRPr="009F6B36" w:rsidRDefault="3248E398" w:rsidP="009F6B36">
            <w:pPr>
              <w:pStyle w:val="NoSpacing"/>
              <w:rPr>
                <w:rFonts w:eastAsia="Arial" w:cs="Arial"/>
                <w:sz w:val="18"/>
                <w:szCs w:val="18"/>
              </w:rPr>
            </w:pPr>
            <w:r w:rsidRPr="009F6B36">
              <w:rPr>
                <w:rFonts w:eastAsia="Arial" w:cs="Arial"/>
                <w:sz w:val="18"/>
                <w:szCs w:val="18"/>
              </w:rPr>
              <w:t>Like &gt;10k</w:t>
            </w:r>
          </w:p>
        </w:tc>
        <w:tc>
          <w:tcPr>
            <w:tcW w:w="942" w:type="pct"/>
            <w:vAlign w:val="center"/>
          </w:tcPr>
          <w:p w14:paraId="53E5E590" w14:textId="057F59FA" w:rsidR="3248E398" w:rsidRPr="009F6B36" w:rsidRDefault="3248E398" w:rsidP="009F6B36">
            <w:pPr>
              <w:pStyle w:val="NoSpacing"/>
              <w:rPr>
                <w:rFonts w:eastAsia="Arial" w:cs="Arial"/>
                <w:sz w:val="18"/>
                <w:szCs w:val="18"/>
              </w:rPr>
            </w:pPr>
            <w:r w:rsidRPr="009F6B36">
              <w:rPr>
                <w:rFonts w:eastAsia="Arial" w:cs="Arial"/>
                <w:sz w:val="18"/>
                <w:szCs w:val="18"/>
              </w:rPr>
              <w:t>Comment &gt;200</w:t>
            </w:r>
          </w:p>
        </w:tc>
        <w:tc>
          <w:tcPr>
            <w:tcW w:w="605" w:type="pct"/>
          </w:tcPr>
          <w:p w14:paraId="788E5BD8" w14:textId="6C06E807"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79FA3394" w:rsidRPr="009F6B36">
              <w:rPr>
                <w:rFonts w:eastAsia="Arial" w:cs="Arial"/>
                <w:sz w:val="18"/>
                <w:szCs w:val="18"/>
              </w:rPr>
              <w:t>6</w:t>
            </w:r>
          </w:p>
        </w:tc>
      </w:tr>
      <w:tr w:rsidR="00006A73" w:rsidRPr="00644CA5" w14:paraId="705171AE" w14:textId="77777777" w:rsidTr="00651EFA">
        <w:trPr>
          <w:trHeight w:val="300"/>
          <w:jc w:val="center"/>
        </w:trPr>
        <w:tc>
          <w:tcPr>
            <w:tcW w:w="392" w:type="pct"/>
            <w:vAlign w:val="center"/>
          </w:tcPr>
          <w:p w14:paraId="09303C67" w14:textId="0FC5C898" w:rsidR="1F9EB444" w:rsidRPr="009F6B36" w:rsidRDefault="536D2B2C" w:rsidP="009F6B36">
            <w:pPr>
              <w:pStyle w:val="NoSpacing"/>
              <w:jc w:val="center"/>
              <w:rPr>
                <w:rFonts w:cs="Arial"/>
                <w:sz w:val="18"/>
                <w:szCs w:val="18"/>
              </w:rPr>
            </w:pPr>
            <w:r w:rsidRPr="009F6B36">
              <w:rPr>
                <w:rFonts w:cs="Arial"/>
                <w:sz w:val="18"/>
                <w:szCs w:val="18"/>
              </w:rPr>
              <w:t>7</w:t>
            </w:r>
          </w:p>
        </w:tc>
        <w:tc>
          <w:tcPr>
            <w:tcW w:w="841" w:type="pct"/>
            <w:vAlign w:val="center"/>
          </w:tcPr>
          <w:p w14:paraId="7EC86AE2" w14:textId="7EC4C881"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22AB46B9" w:rsidRPr="009F6B36">
              <w:rPr>
                <w:rFonts w:eastAsia="Arial" w:cs="Arial"/>
                <w:sz w:val="18"/>
                <w:szCs w:val="18"/>
              </w:rPr>
              <w:t>=</w:t>
            </w:r>
            <w:r w:rsidRPr="009F6B36">
              <w:rPr>
                <w:rFonts w:eastAsia="Arial" w:cs="Arial"/>
                <w:sz w:val="18"/>
                <w:szCs w:val="18"/>
              </w:rPr>
              <w:t>0</w:t>
            </w:r>
          </w:p>
        </w:tc>
        <w:tc>
          <w:tcPr>
            <w:tcW w:w="673" w:type="pct"/>
            <w:vAlign w:val="center"/>
          </w:tcPr>
          <w:p w14:paraId="678DC6BE" w14:textId="04C5FC8D" w:rsidR="3248E398" w:rsidRPr="009F6B36" w:rsidRDefault="3248E398" w:rsidP="009F6B36">
            <w:pPr>
              <w:pStyle w:val="NoSpacing"/>
              <w:rPr>
                <w:rFonts w:eastAsia="Arial" w:cs="Arial"/>
                <w:sz w:val="18"/>
                <w:szCs w:val="18"/>
              </w:rPr>
            </w:pPr>
            <w:r w:rsidRPr="009F6B36">
              <w:rPr>
                <w:rFonts w:eastAsia="Arial" w:cs="Arial"/>
                <w:sz w:val="18"/>
                <w:szCs w:val="18"/>
              </w:rPr>
              <w:t>post &gt;2000</w:t>
            </w:r>
          </w:p>
        </w:tc>
        <w:tc>
          <w:tcPr>
            <w:tcW w:w="875" w:type="pct"/>
            <w:vAlign w:val="center"/>
          </w:tcPr>
          <w:p w14:paraId="51439612" w14:textId="11A59958" w:rsidR="3248E398" w:rsidRPr="009F6B36" w:rsidRDefault="3248E398" w:rsidP="009F6B36">
            <w:pPr>
              <w:pStyle w:val="NoSpacing"/>
              <w:rPr>
                <w:rFonts w:eastAsia="Arial" w:cs="Arial"/>
                <w:sz w:val="18"/>
                <w:szCs w:val="18"/>
              </w:rPr>
            </w:pPr>
            <w:r w:rsidRPr="009F6B36">
              <w:rPr>
                <w:rFonts w:eastAsia="Arial" w:cs="Arial"/>
                <w:sz w:val="18"/>
                <w:szCs w:val="18"/>
              </w:rPr>
              <w:t>Follower &gt;100k</w:t>
            </w:r>
          </w:p>
        </w:tc>
        <w:tc>
          <w:tcPr>
            <w:tcW w:w="673" w:type="pct"/>
            <w:vAlign w:val="center"/>
          </w:tcPr>
          <w:p w14:paraId="0BD1AEFE" w14:textId="733A2EFA" w:rsidR="3248E398" w:rsidRPr="009F6B36" w:rsidRDefault="3248E398" w:rsidP="009F6B36">
            <w:pPr>
              <w:pStyle w:val="NoSpacing"/>
              <w:rPr>
                <w:rFonts w:eastAsia="Arial" w:cs="Arial"/>
                <w:sz w:val="18"/>
                <w:szCs w:val="18"/>
              </w:rPr>
            </w:pPr>
            <w:r w:rsidRPr="009F6B36">
              <w:rPr>
                <w:rFonts w:eastAsia="Arial" w:cs="Arial"/>
                <w:sz w:val="18"/>
                <w:szCs w:val="18"/>
              </w:rPr>
              <w:t>Like &gt;100K</w:t>
            </w:r>
          </w:p>
        </w:tc>
        <w:tc>
          <w:tcPr>
            <w:tcW w:w="942" w:type="pct"/>
            <w:vAlign w:val="center"/>
          </w:tcPr>
          <w:p w14:paraId="3BB03903" w14:textId="78B7FFF8" w:rsidR="3248E398" w:rsidRPr="009F6B36" w:rsidRDefault="3248E398" w:rsidP="009F6B36">
            <w:pPr>
              <w:pStyle w:val="NoSpacing"/>
              <w:rPr>
                <w:rFonts w:eastAsia="Arial" w:cs="Arial"/>
                <w:sz w:val="18"/>
                <w:szCs w:val="18"/>
              </w:rPr>
            </w:pPr>
            <w:r w:rsidRPr="009F6B36">
              <w:rPr>
                <w:rFonts w:eastAsia="Arial" w:cs="Arial"/>
                <w:sz w:val="18"/>
                <w:szCs w:val="18"/>
              </w:rPr>
              <w:t>Comment &gt;1000</w:t>
            </w:r>
          </w:p>
        </w:tc>
        <w:tc>
          <w:tcPr>
            <w:tcW w:w="605" w:type="pct"/>
          </w:tcPr>
          <w:p w14:paraId="050A0E98" w14:textId="7DDC734C"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330C4B44" w:rsidRPr="009F6B36">
              <w:rPr>
                <w:rFonts w:eastAsia="Arial" w:cs="Arial"/>
                <w:sz w:val="18"/>
                <w:szCs w:val="18"/>
              </w:rPr>
              <w:t>8</w:t>
            </w:r>
          </w:p>
        </w:tc>
      </w:tr>
      <w:tr w:rsidR="00006A73" w:rsidRPr="00644CA5" w14:paraId="58E28347" w14:textId="77777777" w:rsidTr="00651EFA">
        <w:trPr>
          <w:trHeight w:val="300"/>
          <w:jc w:val="center"/>
        </w:trPr>
        <w:tc>
          <w:tcPr>
            <w:tcW w:w="392" w:type="pct"/>
            <w:vAlign w:val="center"/>
          </w:tcPr>
          <w:p w14:paraId="4E104455" w14:textId="1BF4F460" w:rsidR="536D2B2C" w:rsidRPr="009F6B36" w:rsidRDefault="536D2B2C" w:rsidP="009F6B36">
            <w:pPr>
              <w:pStyle w:val="NoSpacing"/>
              <w:jc w:val="center"/>
              <w:rPr>
                <w:rFonts w:cs="Arial"/>
                <w:sz w:val="18"/>
                <w:szCs w:val="18"/>
              </w:rPr>
            </w:pPr>
            <w:r w:rsidRPr="009F6B36">
              <w:rPr>
                <w:rFonts w:cs="Arial"/>
                <w:sz w:val="18"/>
                <w:szCs w:val="18"/>
              </w:rPr>
              <w:t>8</w:t>
            </w:r>
          </w:p>
        </w:tc>
        <w:tc>
          <w:tcPr>
            <w:tcW w:w="841" w:type="pct"/>
            <w:vAlign w:val="center"/>
          </w:tcPr>
          <w:p w14:paraId="21640684" w14:textId="6250870D" w:rsidR="3248E398" w:rsidRPr="009F6B36" w:rsidRDefault="3248E398" w:rsidP="009F6B36">
            <w:pPr>
              <w:pStyle w:val="NoSpacing"/>
              <w:rPr>
                <w:rFonts w:eastAsia="Arial" w:cs="Arial"/>
                <w:sz w:val="18"/>
                <w:szCs w:val="18"/>
              </w:rPr>
            </w:pPr>
            <w:r w:rsidRPr="009F6B36">
              <w:rPr>
                <w:rFonts w:eastAsia="Arial" w:cs="Arial"/>
                <w:sz w:val="18"/>
                <w:szCs w:val="18"/>
              </w:rPr>
              <w:t>POST compound&lt;0</w:t>
            </w:r>
          </w:p>
        </w:tc>
        <w:tc>
          <w:tcPr>
            <w:tcW w:w="673" w:type="pct"/>
            <w:vAlign w:val="center"/>
          </w:tcPr>
          <w:p w14:paraId="73917A26" w14:textId="45361EE0" w:rsidR="3248E398" w:rsidRPr="009F6B36" w:rsidRDefault="3248E398" w:rsidP="009F6B36">
            <w:pPr>
              <w:pStyle w:val="NoSpacing"/>
              <w:rPr>
                <w:rFonts w:eastAsia="Arial" w:cs="Arial"/>
                <w:sz w:val="18"/>
                <w:szCs w:val="18"/>
              </w:rPr>
            </w:pPr>
            <w:r w:rsidRPr="009F6B36">
              <w:rPr>
                <w:rFonts w:eastAsia="Arial" w:cs="Arial"/>
                <w:sz w:val="18"/>
                <w:szCs w:val="18"/>
              </w:rPr>
              <w:t>post &gt;50</w:t>
            </w:r>
          </w:p>
        </w:tc>
        <w:tc>
          <w:tcPr>
            <w:tcW w:w="875" w:type="pct"/>
            <w:vAlign w:val="center"/>
          </w:tcPr>
          <w:p w14:paraId="27E408A7" w14:textId="0D04E3C0" w:rsidR="3248E398" w:rsidRPr="009F6B36" w:rsidRDefault="3248E398" w:rsidP="009F6B36">
            <w:pPr>
              <w:pStyle w:val="NoSpacing"/>
              <w:rPr>
                <w:rFonts w:eastAsia="Arial" w:cs="Arial"/>
                <w:sz w:val="18"/>
                <w:szCs w:val="18"/>
              </w:rPr>
            </w:pPr>
            <w:r w:rsidRPr="009F6B36">
              <w:rPr>
                <w:rFonts w:eastAsia="Arial" w:cs="Arial"/>
                <w:sz w:val="18"/>
                <w:szCs w:val="18"/>
              </w:rPr>
              <w:t>Follower &gt;50</w:t>
            </w:r>
          </w:p>
        </w:tc>
        <w:tc>
          <w:tcPr>
            <w:tcW w:w="673" w:type="pct"/>
            <w:vAlign w:val="center"/>
          </w:tcPr>
          <w:p w14:paraId="04B94FD6" w14:textId="372B45F4" w:rsidR="3248E398" w:rsidRPr="009F6B36" w:rsidRDefault="3248E398" w:rsidP="009F6B36">
            <w:pPr>
              <w:pStyle w:val="NoSpacing"/>
              <w:rPr>
                <w:rFonts w:eastAsia="Arial" w:cs="Arial"/>
                <w:sz w:val="18"/>
                <w:szCs w:val="18"/>
              </w:rPr>
            </w:pPr>
          </w:p>
        </w:tc>
        <w:tc>
          <w:tcPr>
            <w:tcW w:w="942" w:type="pct"/>
            <w:vAlign w:val="center"/>
          </w:tcPr>
          <w:p w14:paraId="3C02FEF3" w14:textId="17695F2E" w:rsidR="3248E398" w:rsidRPr="009F6B36" w:rsidRDefault="3248E398" w:rsidP="009F6B36">
            <w:pPr>
              <w:pStyle w:val="NoSpacing"/>
              <w:rPr>
                <w:rFonts w:eastAsia="Arial" w:cs="Arial"/>
                <w:sz w:val="18"/>
                <w:szCs w:val="18"/>
              </w:rPr>
            </w:pPr>
          </w:p>
        </w:tc>
        <w:tc>
          <w:tcPr>
            <w:tcW w:w="605" w:type="pct"/>
          </w:tcPr>
          <w:p w14:paraId="1000BD52" w14:textId="023E65FD" w:rsidR="3248E398" w:rsidRPr="009F6B36" w:rsidRDefault="3248E398" w:rsidP="009F6B36">
            <w:pPr>
              <w:pStyle w:val="NoSpacing"/>
              <w:jc w:val="center"/>
              <w:rPr>
                <w:rFonts w:eastAsia="Arial" w:cs="Arial"/>
                <w:sz w:val="18"/>
                <w:szCs w:val="18"/>
              </w:rPr>
            </w:pPr>
            <w:r w:rsidRPr="009F6B36">
              <w:rPr>
                <w:rFonts w:eastAsia="Arial" w:cs="Arial"/>
                <w:sz w:val="18"/>
                <w:szCs w:val="18"/>
              </w:rPr>
              <w:t>-0.2</w:t>
            </w:r>
          </w:p>
        </w:tc>
      </w:tr>
      <w:tr w:rsidR="00006A73" w:rsidRPr="00644CA5" w14:paraId="67DC7584" w14:textId="77777777" w:rsidTr="00651EFA">
        <w:trPr>
          <w:trHeight w:val="300"/>
          <w:jc w:val="center"/>
        </w:trPr>
        <w:tc>
          <w:tcPr>
            <w:tcW w:w="392" w:type="pct"/>
            <w:vAlign w:val="center"/>
          </w:tcPr>
          <w:p w14:paraId="55094C92" w14:textId="7991BB75" w:rsidR="536D2B2C" w:rsidRPr="009F6B36" w:rsidRDefault="536D2B2C" w:rsidP="009F6B36">
            <w:pPr>
              <w:pStyle w:val="NoSpacing"/>
              <w:jc w:val="center"/>
              <w:rPr>
                <w:rFonts w:cs="Arial"/>
                <w:sz w:val="18"/>
                <w:szCs w:val="18"/>
              </w:rPr>
            </w:pPr>
            <w:r w:rsidRPr="009F6B36">
              <w:rPr>
                <w:rFonts w:cs="Arial"/>
                <w:sz w:val="18"/>
                <w:szCs w:val="18"/>
              </w:rPr>
              <w:t>9</w:t>
            </w:r>
          </w:p>
        </w:tc>
        <w:tc>
          <w:tcPr>
            <w:tcW w:w="841" w:type="pct"/>
            <w:vAlign w:val="center"/>
          </w:tcPr>
          <w:p w14:paraId="184093D1" w14:textId="6250870D" w:rsidR="3248E398" w:rsidRPr="009F6B36" w:rsidRDefault="3248E398" w:rsidP="009F6B36">
            <w:pPr>
              <w:pStyle w:val="NoSpacing"/>
              <w:rPr>
                <w:rFonts w:eastAsia="Arial" w:cs="Arial"/>
                <w:sz w:val="18"/>
                <w:szCs w:val="18"/>
              </w:rPr>
            </w:pPr>
            <w:r w:rsidRPr="009F6B36">
              <w:rPr>
                <w:rFonts w:eastAsia="Arial" w:cs="Arial"/>
                <w:sz w:val="18"/>
                <w:szCs w:val="18"/>
              </w:rPr>
              <w:t>POST compound&lt;0</w:t>
            </w:r>
          </w:p>
        </w:tc>
        <w:tc>
          <w:tcPr>
            <w:tcW w:w="673" w:type="pct"/>
            <w:vAlign w:val="center"/>
          </w:tcPr>
          <w:p w14:paraId="76D2F23C" w14:textId="18D56A16" w:rsidR="3248E398" w:rsidRPr="009F6B36" w:rsidRDefault="3248E398" w:rsidP="009F6B36">
            <w:pPr>
              <w:pStyle w:val="NoSpacing"/>
              <w:rPr>
                <w:rFonts w:eastAsia="Arial" w:cs="Arial"/>
                <w:sz w:val="18"/>
                <w:szCs w:val="18"/>
              </w:rPr>
            </w:pPr>
            <w:r w:rsidRPr="009F6B36">
              <w:rPr>
                <w:rFonts w:eastAsia="Arial" w:cs="Arial"/>
                <w:sz w:val="18"/>
                <w:szCs w:val="18"/>
              </w:rPr>
              <w:t>post &gt;500</w:t>
            </w:r>
          </w:p>
        </w:tc>
        <w:tc>
          <w:tcPr>
            <w:tcW w:w="875" w:type="pct"/>
            <w:vAlign w:val="center"/>
          </w:tcPr>
          <w:p w14:paraId="7D775622" w14:textId="0325D1F4" w:rsidR="3248E398" w:rsidRPr="009F6B36" w:rsidRDefault="3248E398" w:rsidP="009F6B36">
            <w:pPr>
              <w:pStyle w:val="NoSpacing"/>
              <w:rPr>
                <w:rFonts w:eastAsia="Arial" w:cs="Arial"/>
                <w:sz w:val="18"/>
                <w:szCs w:val="18"/>
              </w:rPr>
            </w:pPr>
            <w:r w:rsidRPr="009F6B36">
              <w:rPr>
                <w:rFonts w:eastAsia="Arial" w:cs="Arial"/>
                <w:sz w:val="18"/>
                <w:szCs w:val="18"/>
              </w:rPr>
              <w:t>Follower &gt;1k</w:t>
            </w:r>
          </w:p>
        </w:tc>
        <w:tc>
          <w:tcPr>
            <w:tcW w:w="673" w:type="pct"/>
            <w:vAlign w:val="center"/>
          </w:tcPr>
          <w:p w14:paraId="53B8EC67" w14:textId="0F4FC618" w:rsidR="3248E398" w:rsidRPr="009F6B36" w:rsidRDefault="3248E398" w:rsidP="009F6B36">
            <w:pPr>
              <w:pStyle w:val="NoSpacing"/>
              <w:rPr>
                <w:rFonts w:eastAsia="Arial" w:cs="Arial"/>
                <w:sz w:val="18"/>
                <w:szCs w:val="18"/>
              </w:rPr>
            </w:pPr>
          </w:p>
        </w:tc>
        <w:tc>
          <w:tcPr>
            <w:tcW w:w="942" w:type="pct"/>
            <w:vAlign w:val="center"/>
          </w:tcPr>
          <w:p w14:paraId="36E70469" w14:textId="47316EC8" w:rsidR="3248E398" w:rsidRPr="009F6B36" w:rsidRDefault="3248E398" w:rsidP="009F6B36">
            <w:pPr>
              <w:pStyle w:val="NoSpacing"/>
              <w:rPr>
                <w:rFonts w:eastAsia="Arial" w:cs="Arial"/>
                <w:sz w:val="18"/>
                <w:szCs w:val="18"/>
              </w:rPr>
            </w:pPr>
          </w:p>
        </w:tc>
        <w:tc>
          <w:tcPr>
            <w:tcW w:w="605" w:type="pct"/>
          </w:tcPr>
          <w:p w14:paraId="79579CDE" w14:textId="50457E3A" w:rsidR="3248E398" w:rsidRPr="009F6B36" w:rsidRDefault="3248E398" w:rsidP="009F6B36">
            <w:pPr>
              <w:pStyle w:val="NoSpacing"/>
              <w:jc w:val="center"/>
              <w:rPr>
                <w:rFonts w:eastAsia="Arial" w:cs="Arial"/>
                <w:sz w:val="18"/>
                <w:szCs w:val="18"/>
              </w:rPr>
            </w:pPr>
            <w:r w:rsidRPr="009F6B36">
              <w:rPr>
                <w:rFonts w:eastAsia="Arial" w:cs="Arial"/>
                <w:sz w:val="18"/>
                <w:szCs w:val="18"/>
              </w:rPr>
              <w:t>-0.5</w:t>
            </w:r>
          </w:p>
        </w:tc>
      </w:tr>
      <w:tr w:rsidR="00006A73" w:rsidRPr="00644CA5" w14:paraId="7CBD32FA" w14:textId="77777777" w:rsidTr="00651EFA">
        <w:trPr>
          <w:trHeight w:val="300"/>
          <w:jc w:val="center"/>
        </w:trPr>
        <w:tc>
          <w:tcPr>
            <w:tcW w:w="392" w:type="pct"/>
            <w:vAlign w:val="center"/>
          </w:tcPr>
          <w:p w14:paraId="7BE5B765" w14:textId="0CF4ACCA" w:rsidR="2EFF1B72" w:rsidRPr="009F6B36" w:rsidRDefault="2EFF1B72" w:rsidP="009F6B36">
            <w:pPr>
              <w:pStyle w:val="NoSpacing"/>
              <w:jc w:val="center"/>
              <w:rPr>
                <w:rFonts w:cs="Arial"/>
                <w:sz w:val="18"/>
                <w:szCs w:val="18"/>
              </w:rPr>
            </w:pPr>
            <w:r w:rsidRPr="009F6B36">
              <w:rPr>
                <w:rFonts w:cs="Arial"/>
                <w:sz w:val="18"/>
                <w:szCs w:val="18"/>
              </w:rPr>
              <w:t>10</w:t>
            </w:r>
          </w:p>
        </w:tc>
        <w:tc>
          <w:tcPr>
            <w:tcW w:w="841" w:type="pct"/>
            <w:vAlign w:val="center"/>
          </w:tcPr>
          <w:p w14:paraId="12605485" w14:textId="2580B4E5" w:rsidR="10959299" w:rsidRPr="009F6B36" w:rsidRDefault="10959299" w:rsidP="009F6B36">
            <w:pPr>
              <w:pStyle w:val="NoSpacing"/>
              <w:rPr>
                <w:rFonts w:eastAsia="Arial" w:cs="Arial"/>
                <w:sz w:val="18"/>
                <w:szCs w:val="18"/>
              </w:rPr>
            </w:pPr>
            <w:r w:rsidRPr="009F6B36">
              <w:rPr>
                <w:rFonts w:eastAsia="Arial" w:cs="Arial"/>
                <w:sz w:val="18"/>
                <w:szCs w:val="18"/>
              </w:rPr>
              <w:t>Is Business account</w:t>
            </w:r>
          </w:p>
        </w:tc>
        <w:tc>
          <w:tcPr>
            <w:tcW w:w="673" w:type="pct"/>
            <w:vAlign w:val="center"/>
          </w:tcPr>
          <w:p w14:paraId="536BDCB0" w14:textId="0BCB88A8" w:rsidR="3248E398" w:rsidRPr="009F6B36" w:rsidRDefault="3248E398" w:rsidP="009F6B36">
            <w:pPr>
              <w:pStyle w:val="NoSpacing"/>
              <w:rPr>
                <w:rFonts w:eastAsia="Arial" w:cs="Arial"/>
                <w:sz w:val="18"/>
                <w:szCs w:val="18"/>
              </w:rPr>
            </w:pPr>
          </w:p>
        </w:tc>
        <w:tc>
          <w:tcPr>
            <w:tcW w:w="875" w:type="pct"/>
            <w:vAlign w:val="center"/>
          </w:tcPr>
          <w:p w14:paraId="330C35E1" w14:textId="75D36807" w:rsidR="3248E398" w:rsidRPr="009F6B36" w:rsidRDefault="3248E398" w:rsidP="009F6B36">
            <w:pPr>
              <w:pStyle w:val="NoSpacing"/>
              <w:rPr>
                <w:rFonts w:eastAsia="Arial" w:cs="Arial"/>
                <w:sz w:val="18"/>
                <w:szCs w:val="18"/>
              </w:rPr>
            </w:pPr>
          </w:p>
        </w:tc>
        <w:tc>
          <w:tcPr>
            <w:tcW w:w="673" w:type="pct"/>
            <w:vAlign w:val="center"/>
          </w:tcPr>
          <w:p w14:paraId="20294B78" w14:textId="0F4FC618" w:rsidR="3248E398" w:rsidRPr="009F6B36" w:rsidRDefault="3248E398" w:rsidP="009F6B36">
            <w:pPr>
              <w:pStyle w:val="NoSpacing"/>
              <w:rPr>
                <w:rFonts w:eastAsia="Arial" w:cs="Arial"/>
                <w:sz w:val="18"/>
                <w:szCs w:val="18"/>
              </w:rPr>
            </w:pPr>
          </w:p>
        </w:tc>
        <w:tc>
          <w:tcPr>
            <w:tcW w:w="942" w:type="pct"/>
            <w:vAlign w:val="center"/>
          </w:tcPr>
          <w:p w14:paraId="1F13E977" w14:textId="47316EC8" w:rsidR="3248E398" w:rsidRPr="009F6B36" w:rsidRDefault="3248E398" w:rsidP="009F6B36">
            <w:pPr>
              <w:pStyle w:val="NoSpacing"/>
              <w:rPr>
                <w:rFonts w:eastAsia="Arial" w:cs="Arial"/>
                <w:sz w:val="18"/>
                <w:szCs w:val="18"/>
              </w:rPr>
            </w:pPr>
          </w:p>
        </w:tc>
        <w:tc>
          <w:tcPr>
            <w:tcW w:w="605" w:type="pct"/>
          </w:tcPr>
          <w:p w14:paraId="3F5D09C4" w14:textId="475E4B78" w:rsidR="10959299" w:rsidRPr="009F6B36" w:rsidRDefault="10959299" w:rsidP="009F6B36">
            <w:pPr>
              <w:pStyle w:val="NoSpacing"/>
              <w:jc w:val="center"/>
              <w:rPr>
                <w:rFonts w:eastAsia="Arial" w:cs="Arial"/>
                <w:sz w:val="18"/>
                <w:szCs w:val="18"/>
              </w:rPr>
            </w:pPr>
            <w:r w:rsidRPr="009F6B36">
              <w:rPr>
                <w:rFonts w:eastAsia="Arial" w:cs="Arial"/>
                <w:sz w:val="18"/>
                <w:szCs w:val="18"/>
              </w:rPr>
              <w:t>+20%</w:t>
            </w:r>
          </w:p>
        </w:tc>
      </w:tr>
    </w:tbl>
    <w:p w14:paraId="235B9B2E" w14:textId="09E806A5" w:rsidR="000D6ACE" w:rsidRPr="00644CA5" w:rsidRDefault="000D6ACE" w:rsidP="3248E398">
      <w:pPr>
        <w:rPr>
          <w:rFonts w:cs="Arial"/>
        </w:rPr>
      </w:pPr>
    </w:p>
    <w:p w14:paraId="2D1E6EA7" w14:textId="4416E938" w:rsidR="000D6ACE" w:rsidRPr="00644CA5" w:rsidRDefault="000D6ACE" w:rsidP="00AA5CF1">
      <w:pPr>
        <w:rPr>
          <w:rFonts w:cs="Arial"/>
        </w:rPr>
      </w:pPr>
      <w:r w:rsidRPr="00644CA5">
        <w:rPr>
          <w:rFonts w:cs="Arial"/>
        </w:rPr>
        <w:br w:type="page"/>
      </w:r>
    </w:p>
    <w:p w14:paraId="69B970C6" w14:textId="356CA3F0" w:rsidR="00DA793B" w:rsidRPr="00644CA5" w:rsidRDefault="1C91C606" w:rsidP="3248E398">
      <w:pPr>
        <w:pStyle w:val="Heading3"/>
        <w:rPr>
          <w:rFonts w:cs="Arial"/>
        </w:rPr>
      </w:pPr>
      <w:bookmarkStart w:id="168" w:name="_Toc133134622"/>
      <w:bookmarkStart w:id="169" w:name="_Toc135438678"/>
      <w:r w:rsidRPr="357EC751">
        <w:rPr>
          <w:rFonts w:cs="Arial"/>
        </w:rPr>
        <w:lastRenderedPageBreak/>
        <w:t>Model B: Clustering</w:t>
      </w:r>
      <w:bookmarkEnd w:id="168"/>
      <w:bookmarkEnd w:id="169"/>
    </w:p>
    <w:p w14:paraId="248F2084" w14:textId="14645998" w:rsidR="002340D6" w:rsidRDefault="00916261" w:rsidP="002340D6">
      <w:pPr>
        <w:keepNext/>
        <w:jc w:val="both"/>
        <w:rPr>
          <w:noProof/>
        </w:rPr>
      </w:pPr>
      <w:r w:rsidRPr="272250E3">
        <w:rPr>
          <w:noProof/>
        </w:rPr>
        <w:t xml:space="preserve">Model B </w:t>
      </w:r>
      <w:r w:rsidR="00676926" w:rsidRPr="272250E3">
        <w:rPr>
          <w:noProof/>
        </w:rPr>
        <w:t>adopt</w:t>
      </w:r>
      <w:r w:rsidR="00AF35F2" w:rsidRPr="272250E3">
        <w:rPr>
          <w:noProof/>
        </w:rPr>
        <w:t>ed</w:t>
      </w:r>
      <w:r w:rsidR="00676926" w:rsidRPr="272250E3">
        <w:rPr>
          <w:noProof/>
        </w:rPr>
        <w:t xml:space="preserve"> </w:t>
      </w:r>
      <w:r w:rsidR="00D708F7" w:rsidRPr="272250E3">
        <w:rPr>
          <w:noProof/>
        </w:rPr>
        <w:t>pre</w:t>
      </w:r>
      <w:r w:rsidR="00AE55F1" w:rsidRPr="272250E3">
        <w:rPr>
          <w:noProof/>
        </w:rPr>
        <w:t>-</w:t>
      </w:r>
      <w:r w:rsidR="00D708F7" w:rsidRPr="272250E3">
        <w:rPr>
          <w:noProof/>
        </w:rPr>
        <w:t xml:space="preserve">processed data </w:t>
      </w:r>
      <w:r w:rsidR="00F93C82" w:rsidRPr="272250E3">
        <w:rPr>
          <w:noProof/>
        </w:rPr>
        <w:t>combine</w:t>
      </w:r>
      <w:r w:rsidR="00AF35F2" w:rsidRPr="272250E3">
        <w:rPr>
          <w:noProof/>
        </w:rPr>
        <w:t>d</w:t>
      </w:r>
      <w:r w:rsidR="00F93C82" w:rsidRPr="272250E3">
        <w:rPr>
          <w:noProof/>
        </w:rPr>
        <w:t xml:space="preserve"> with IG4U </w:t>
      </w:r>
      <w:r w:rsidR="002340D6">
        <w:rPr>
          <w:noProof/>
        </w:rPr>
        <w:t>main user database</w:t>
      </w:r>
      <w:r w:rsidR="00F93C82" w:rsidRPr="272250E3">
        <w:rPr>
          <w:noProof/>
        </w:rPr>
        <w:t xml:space="preserve"> grouping </w:t>
      </w:r>
      <w:r w:rsidR="00F93C82" w:rsidRPr="00B91B13">
        <w:rPr>
          <w:noProof/>
        </w:rPr>
        <w:t>inform</w:t>
      </w:r>
      <w:r w:rsidR="0002710A" w:rsidRPr="00B91B13">
        <w:rPr>
          <w:noProof/>
        </w:rPr>
        <w:t>ation to build</w:t>
      </w:r>
      <w:r w:rsidR="002340D6">
        <w:rPr>
          <w:noProof/>
        </w:rPr>
        <w:t xml:space="preserve"> the second model in</w:t>
      </w:r>
      <w:r w:rsidR="0002710A" w:rsidRPr="00B91B13">
        <w:rPr>
          <w:noProof/>
        </w:rPr>
        <w:t xml:space="preserve"> </w:t>
      </w:r>
      <w:r w:rsidR="00F64D7B" w:rsidRPr="00B91B13">
        <w:rPr>
          <w:noProof/>
        </w:rPr>
        <w:t xml:space="preserve">IG4U </w:t>
      </w:r>
      <w:r w:rsidR="002340D6">
        <w:rPr>
          <w:noProof/>
        </w:rPr>
        <w:t>application</w:t>
      </w:r>
      <w:r w:rsidR="00A104E3" w:rsidRPr="00B91B13">
        <w:rPr>
          <w:noProof/>
        </w:rPr>
        <w:t xml:space="preserve">. </w:t>
      </w:r>
      <w:r w:rsidR="002340D6">
        <w:rPr>
          <w:noProof/>
        </w:rPr>
        <w:t>The process for the building of the model is as described below.</w:t>
      </w:r>
    </w:p>
    <w:p w14:paraId="400DE0E4" w14:textId="7D918B11" w:rsidR="00AE55F1" w:rsidRPr="00B91B13" w:rsidRDefault="002340D6" w:rsidP="002340D6">
      <w:pPr>
        <w:keepNext/>
        <w:jc w:val="both"/>
        <w:rPr>
          <w:rFonts w:eastAsia="Arial" w:cs="Arial"/>
          <w:noProof/>
        </w:rPr>
      </w:pPr>
      <w:r>
        <w:rPr>
          <w:noProof/>
        </w:rPr>
        <w:t xml:space="preserve">Prior to building the model, data pre-processing steps were performed. This include </w:t>
      </w:r>
      <w:r w:rsidR="009B79E2" w:rsidRPr="00B91B13">
        <w:rPr>
          <w:noProof/>
        </w:rPr>
        <w:t>data merg</w:t>
      </w:r>
      <w:r>
        <w:rPr>
          <w:noProof/>
        </w:rPr>
        <w:t>ing</w:t>
      </w:r>
      <w:r w:rsidR="009B79E2" w:rsidRPr="00B91B13">
        <w:rPr>
          <w:noProof/>
        </w:rPr>
        <w:t>, data clean</w:t>
      </w:r>
      <w:r w:rsidR="00190454" w:rsidRPr="00B91B13">
        <w:rPr>
          <w:noProof/>
        </w:rPr>
        <w:t>ing</w:t>
      </w:r>
      <w:r>
        <w:rPr>
          <w:noProof/>
        </w:rPr>
        <w:t>,</w:t>
      </w:r>
      <w:r w:rsidR="009B79E2" w:rsidRPr="00B91B13">
        <w:rPr>
          <w:noProof/>
        </w:rPr>
        <w:t xml:space="preserve"> topic mod</w:t>
      </w:r>
      <w:r>
        <w:rPr>
          <w:noProof/>
        </w:rPr>
        <w:t>e</w:t>
      </w:r>
      <w:r w:rsidR="009B79E2" w:rsidRPr="00B91B13">
        <w:rPr>
          <w:noProof/>
        </w:rPr>
        <w:t>l</w:t>
      </w:r>
      <w:r>
        <w:rPr>
          <w:noProof/>
        </w:rPr>
        <w:t>l</w:t>
      </w:r>
      <w:r w:rsidR="009B79E2" w:rsidRPr="00B91B13">
        <w:rPr>
          <w:noProof/>
        </w:rPr>
        <w:t>ing</w:t>
      </w:r>
      <w:r>
        <w:rPr>
          <w:noProof/>
        </w:rPr>
        <w:t xml:space="preserve"> (</w:t>
      </w:r>
      <w:r w:rsidR="009B79E2" w:rsidRPr="00B91B13">
        <w:rPr>
          <w:noProof/>
        </w:rPr>
        <w:t xml:space="preserve">as illustrated in </w:t>
      </w:r>
      <w:r w:rsidR="00223E83" w:rsidRPr="00B91B13">
        <w:rPr>
          <w:noProof/>
        </w:rPr>
        <w:t>chapter 3</w:t>
      </w:r>
      <w:r>
        <w:rPr>
          <w:noProof/>
        </w:rPr>
        <w:t>),</w:t>
      </w:r>
      <w:r w:rsidR="00190454" w:rsidRPr="00B91B13">
        <w:rPr>
          <w:noProof/>
        </w:rPr>
        <w:t xml:space="preserve"> followed by rule</w:t>
      </w:r>
      <w:r w:rsidR="003F4EDD" w:rsidRPr="00B91B13">
        <w:rPr>
          <w:noProof/>
        </w:rPr>
        <w:t>-</w:t>
      </w:r>
      <w:r w:rsidR="00190454" w:rsidRPr="00B91B13">
        <w:rPr>
          <w:noProof/>
        </w:rPr>
        <w:t>base</w:t>
      </w:r>
      <w:r>
        <w:rPr>
          <w:noProof/>
        </w:rPr>
        <w:t>d</w:t>
      </w:r>
      <w:r w:rsidR="00190454" w:rsidRPr="00B91B13">
        <w:rPr>
          <w:noProof/>
        </w:rPr>
        <w:t xml:space="preserve"> </w:t>
      </w:r>
      <w:r w:rsidR="00AE6C3F" w:rsidRPr="00B91B13">
        <w:rPr>
          <w:noProof/>
        </w:rPr>
        <w:t>implicit points system</w:t>
      </w:r>
      <w:r w:rsidR="00101A11" w:rsidRPr="00B91B13">
        <w:rPr>
          <w:noProof/>
        </w:rPr>
        <w:t xml:space="preserve"> </w:t>
      </w:r>
      <w:r w:rsidR="003F4EDD" w:rsidRPr="00B91B13">
        <w:rPr>
          <w:noProof/>
        </w:rPr>
        <w:t xml:space="preserve">(Model A) </w:t>
      </w:r>
      <w:r w:rsidR="00101A11" w:rsidRPr="00B91B13">
        <w:rPr>
          <w:noProof/>
        </w:rPr>
        <w:t xml:space="preserve">for better </w:t>
      </w:r>
      <w:r w:rsidR="00BF6625" w:rsidRPr="00B91B13">
        <w:rPr>
          <w:noProof/>
        </w:rPr>
        <w:t xml:space="preserve">training </w:t>
      </w:r>
      <w:r w:rsidR="003F4EDD" w:rsidRPr="00B91B13">
        <w:rPr>
          <w:noProof/>
        </w:rPr>
        <w:t>performance.</w:t>
      </w:r>
      <w:r w:rsidR="418006FC" w:rsidRPr="00B91B13">
        <w:rPr>
          <w:noProof/>
        </w:rPr>
        <w:t xml:space="preserve"> </w:t>
      </w:r>
    </w:p>
    <w:p w14:paraId="6BBCAC8C" w14:textId="4D4DABF1" w:rsidR="431A86E5" w:rsidRPr="00B91B13" w:rsidRDefault="431A86E5" w:rsidP="002340D6">
      <w:pPr>
        <w:keepNext/>
        <w:jc w:val="both"/>
        <w:rPr>
          <w:rFonts w:eastAsia="Arial" w:cs="Arial"/>
          <w:noProof/>
        </w:rPr>
      </w:pPr>
      <w:r w:rsidRPr="00B91B13">
        <w:rPr>
          <w:rFonts w:eastAsia="Arial" w:cs="Arial"/>
          <w:noProof/>
        </w:rPr>
        <w:t xml:space="preserve">The </w:t>
      </w:r>
      <w:r w:rsidR="002340D6">
        <w:rPr>
          <w:rFonts w:eastAsia="Arial" w:cs="Arial"/>
          <w:noProof/>
        </w:rPr>
        <w:t>objective</w:t>
      </w:r>
      <w:r w:rsidRPr="00B91B13">
        <w:rPr>
          <w:rFonts w:eastAsia="Arial" w:cs="Arial"/>
          <w:noProof/>
        </w:rPr>
        <w:t xml:space="preserve"> of the model B is to identify various recommendations and score the recommendations </w:t>
      </w:r>
      <w:r w:rsidR="00AE6C3F" w:rsidRPr="00B91B13">
        <w:rPr>
          <w:rFonts w:eastAsia="Arial" w:cs="Arial"/>
          <w:noProof/>
        </w:rPr>
        <w:t xml:space="preserve">based on 3 </w:t>
      </w:r>
      <w:r w:rsidR="002340D6">
        <w:rPr>
          <w:rFonts w:eastAsia="Arial" w:cs="Arial"/>
          <w:noProof/>
        </w:rPr>
        <w:t>m</w:t>
      </w:r>
      <w:r w:rsidR="00AE6C3F" w:rsidRPr="00B91B13">
        <w:rPr>
          <w:rFonts w:eastAsia="Arial" w:cs="Arial"/>
          <w:noProof/>
        </w:rPr>
        <w:t>illions records dataset</w:t>
      </w:r>
      <w:r w:rsidRPr="00B91B13">
        <w:rPr>
          <w:rFonts w:eastAsia="Arial" w:cs="Arial"/>
          <w:noProof/>
        </w:rPr>
        <w:t>.</w:t>
      </w:r>
    </w:p>
    <w:p w14:paraId="54244569" w14:textId="5C2C8488" w:rsidR="431A86E5" w:rsidRPr="00B91B13" w:rsidRDefault="431A86E5" w:rsidP="002340D6">
      <w:pPr>
        <w:keepNext/>
        <w:jc w:val="both"/>
        <w:rPr>
          <w:rFonts w:eastAsia="Arial" w:cs="Arial"/>
          <w:noProof/>
        </w:rPr>
      </w:pPr>
      <w:r w:rsidRPr="00B91B13">
        <w:rPr>
          <w:rFonts w:eastAsia="Arial" w:cs="Arial"/>
          <w:noProof/>
        </w:rPr>
        <w:t>To achieve this we have performed following actions:</w:t>
      </w:r>
    </w:p>
    <w:p w14:paraId="707F08F7" w14:textId="3F02E869" w:rsidR="431A86E5" w:rsidRPr="00B91B13" w:rsidRDefault="431A86E5" w:rsidP="002340D6">
      <w:pPr>
        <w:pStyle w:val="ListParagraph"/>
        <w:keepNext/>
        <w:numPr>
          <w:ilvl w:val="0"/>
          <w:numId w:val="13"/>
        </w:numPr>
        <w:jc w:val="both"/>
        <w:rPr>
          <w:rFonts w:eastAsia="Arial" w:cs="Arial"/>
          <w:noProof/>
        </w:rPr>
      </w:pPr>
      <w:r w:rsidRPr="00B91B13">
        <w:rPr>
          <w:rFonts w:eastAsia="Arial" w:cs="Arial"/>
          <w:noProof/>
        </w:rPr>
        <w:t xml:space="preserve">Compute impression rate for the </w:t>
      </w:r>
      <w:r w:rsidR="00FE36BA">
        <w:rPr>
          <w:rFonts w:eastAsia="Arial" w:cs="Arial"/>
          <w:noProof/>
        </w:rPr>
        <w:t>I</w:t>
      </w:r>
      <w:r w:rsidRPr="00B91B13">
        <w:rPr>
          <w:rFonts w:eastAsia="Arial" w:cs="Arial"/>
          <w:noProof/>
        </w:rPr>
        <w:t>nstagram page.</w:t>
      </w:r>
    </w:p>
    <w:p w14:paraId="50E4FB6A" w14:textId="415DB58F" w:rsidR="431A86E5" w:rsidRPr="00DA407F" w:rsidRDefault="431A86E5" w:rsidP="002340D6">
      <w:pPr>
        <w:pStyle w:val="ListParagraph"/>
        <w:keepNext/>
        <w:numPr>
          <w:ilvl w:val="0"/>
          <w:numId w:val="13"/>
        </w:numPr>
        <w:jc w:val="both"/>
        <w:rPr>
          <w:rFonts w:eastAsia="Arial" w:cs="Arial"/>
          <w:noProof/>
          <w:color w:val="000000" w:themeColor="text1"/>
        </w:rPr>
      </w:pPr>
      <w:r w:rsidRPr="00B91B13">
        <w:rPr>
          <w:rFonts w:eastAsia="Arial" w:cs="Arial"/>
          <w:noProof/>
        </w:rPr>
        <w:t xml:space="preserve">Identify which cluster with respect </w:t>
      </w:r>
      <w:r w:rsidRPr="00DA407F">
        <w:rPr>
          <w:rFonts w:eastAsia="Arial" w:cs="Arial"/>
          <w:noProof/>
          <w:color w:val="000000" w:themeColor="text1"/>
        </w:rPr>
        <w:t>to the 3 million records the page belongs to based on the impressions.</w:t>
      </w:r>
    </w:p>
    <w:p w14:paraId="362DC607" w14:textId="1783B8E9" w:rsidR="431A86E5" w:rsidRPr="00DA407F"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Consistency : How many posts that the profile user needs to post for traction.</w:t>
      </w:r>
    </w:p>
    <w:p w14:paraId="7C398234" w14:textId="7BB924D4" w:rsidR="431A86E5" w:rsidRPr="00DA407F"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 xml:space="preserve">Hashtags: Identify </w:t>
      </w:r>
      <w:r w:rsidR="00FE36BA">
        <w:rPr>
          <w:rFonts w:eastAsia="Arial" w:cs="Arial"/>
          <w:noProof/>
          <w:color w:val="000000" w:themeColor="text1"/>
        </w:rPr>
        <w:t>ideal</w:t>
      </w:r>
      <w:r w:rsidRPr="00DA407F">
        <w:rPr>
          <w:rFonts w:eastAsia="Arial" w:cs="Arial"/>
          <w:noProof/>
          <w:color w:val="000000" w:themeColor="text1"/>
        </w:rPr>
        <w:t xml:space="preserve"> hashtags that belongs to top 3 topic performance for the page through content based association ruling. Rating for the hashtags retrieved through rank modelling. </w:t>
      </w:r>
    </w:p>
    <w:p w14:paraId="74DC09CB" w14:textId="493AE33B" w:rsidR="431A86E5" w:rsidRPr="00DA407F"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 xml:space="preserve">Account </w:t>
      </w:r>
      <w:r w:rsidR="00FE36BA">
        <w:rPr>
          <w:rFonts w:eastAsia="Arial" w:cs="Arial"/>
          <w:noProof/>
          <w:color w:val="000000" w:themeColor="text1"/>
        </w:rPr>
        <w:t>t</w:t>
      </w:r>
      <w:r w:rsidRPr="00DA407F">
        <w:rPr>
          <w:rFonts w:eastAsia="Arial" w:cs="Arial"/>
          <w:noProof/>
          <w:color w:val="000000" w:themeColor="text1"/>
        </w:rPr>
        <w:t>agging: Identify famous accounts to tag that belongs to top 3 topic performance for the page through content based association ruling. Rating for the hashtags retrieved through rank modelling</w:t>
      </w:r>
      <w:r w:rsidR="00FE36BA">
        <w:rPr>
          <w:rFonts w:eastAsia="Arial" w:cs="Arial"/>
          <w:noProof/>
          <w:color w:val="000000" w:themeColor="text1"/>
        </w:rPr>
        <w:t>.</w:t>
      </w:r>
    </w:p>
    <w:p w14:paraId="76C89255" w14:textId="61C2F420" w:rsidR="431A86E5" w:rsidRPr="00DA407F"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Identify top performing topics based on impressions and recommend those topics.</w:t>
      </w:r>
    </w:p>
    <w:p w14:paraId="76DC1467" w14:textId="31EE7BAC" w:rsidR="6001787B" w:rsidRPr="006F47E5"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 xml:space="preserve">Suggestion on creating an engaging advertisement through </w:t>
      </w:r>
      <w:r w:rsidR="00FE36BA">
        <w:rPr>
          <w:rFonts w:eastAsia="Arial" w:cs="Arial"/>
          <w:noProof/>
          <w:color w:val="000000" w:themeColor="text1"/>
        </w:rPr>
        <w:t>I</w:t>
      </w:r>
      <w:r w:rsidRPr="00DA407F">
        <w:rPr>
          <w:rFonts w:eastAsia="Arial" w:cs="Arial"/>
          <w:noProof/>
          <w:color w:val="000000" w:themeColor="text1"/>
        </w:rPr>
        <w:t>nstagram.</w:t>
      </w:r>
    </w:p>
    <w:p w14:paraId="36679E95" w14:textId="1FC7CCD0" w:rsidR="009533D4" w:rsidRDefault="0099682B" w:rsidP="002340D6">
      <w:pPr>
        <w:jc w:val="both"/>
        <w:rPr>
          <w:noProof/>
        </w:rPr>
      </w:pPr>
      <w:r w:rsidRPr="09174685">
        <w:rPr>
          <w:noProof/>
        </w:rPr>
        <w:t xml:space="preserve">The </w:t>
      </w:r>
      <w:r w:rsidR="12AAB9B5" w:rsidRPr="09174685">
        <w:rPr>
          <w:noProof/>
        </w:rPr>
        <w:t xml:space="preserve">training </w:t>
      </w:r>
      <w:r w:rsidR="00276B8C" w:rsidRPr="09174685">
        <w:rPr>
          <w:noProof/>
        </w:rPr>
        <w:t>data</w:t>
      </w:r>
      <w:r w:rsidR="52D1337F" w:rsidRPr="09174685">
        <w:rPr>
          <w:noProof/>
        </w:rPr>
        <w:t>set</w:t>
      </w:r>
      <w:r w:rsidR="00276B8C" w:rsidRPr="09174685">
        <w:rPr>
          <w:noProof/>
        </w:rPr>
        <w:t xml:space="preserve"> for model B is the </w:t>
      </w:r>
      <w:r w:rsidR="00FE36BA">
        <w:rPr>
          <w:noProof/>
        </w:rPr>
        <w:t>real instagram user data</w:t>
      </w:r>
      <w:r w:rsidR="00813417" w:rsidRPr="09174685">
        <w:rPr>
          <w:noProof/>
        </w:rPr>
        <w:t xml:space="preserve"> which includes 200K </w:t>
      </w:r>
      <w:r w:rsidR="00FE36BA">
        <w:rPr>
          <w:noProof/>
        </w:rPr>
        <w:t>Instagram</w:t>
      </w:r>
      <w:r w:rsidR="008B7594" w:rsidRPr="09174685">
        <w:rPr>
          <w:noProof/>
        </w:rPr>
        <w:t xml:space="preserve"> account </w:t>
      </w:r>
      <w:r w:rsidR="00C50D62" w:rsidRPr="09174685">
        <w:rPr>
          <w:noProof/>
        </w:rPr>
        <w:t>and post data</w:t>
      </w:r>
      <w:r w:rsidR="0D371E1D" w:rsidRPr="09174685">
        <w:rPr>
          <w:noProof/>
        </w:rPr>
        <w:t xml:space="preserve">. </w:t>
      </w:r>
      <w:r w:rsidR="00FE36BA">
        <w:rPr>
          <w:noProof/>
        </w:rPr>
        <w:t>T</w:t>
      </w:r>
      <w:r w:rsidR="0D371E1D" w:rsidRPr="09174685">
        <w:rPr>
          <w:noProof/>
        </w:rPr>
        <w:t>he</w:t>
      </w:r>
      <w:r w:rsidR="00D02E66" w:rsidRPr="09174685">
        <w:rPr>
          <w:noProof/>
        </w:rPr>
        <w:t xml:space="preserve"> </w:t>
      </w:r>
      <w:r w:rsidR="00B535E7" w:rsidRPr="09174685">
        <w:rPr>
          <w:noProof/>
        </w:rPr>
        <w:t>user account</w:t>
      </w:r>
      <w:r w:rsidR="74C2603A" w:rsidRPr="09174685">
        <w:rPr>
          <w:noProof/>
        </w:rPr>
        <w:t xml:space="preserve"> is sorted</w:t>
      </w:r>
      <w:r w:rsidR="00B535E7" w:rsidRPr="09174685">
        <w:rPr>
          <w:noProof/>
        </w:rPr>
        <w:t xml:space="preserve"> by impression</w:t>
      </w:r>
      <w:r w:rsidR="001F4F2C">
        <w:rPr>
          <w:noProof/>
        </w:rPr>
        <w:t xml:space="preserve"> calculation</w:t>
      </w:r>
      <w:r w:rsidR="00B535E7" w:rsidRPr="09174685">
        <w:rPr>
          <w:noProof/>
        </w:rPr>
        <w:t xml:space="preserve"> </w:t>
      </w:r>
      <w:r w:rsidR="00E51B74" w:rsidRPr="09174685">
        <w:rPr>
          <w:noProof/>
        </w:rPr>
        <w:t>(</w:t>
      </w:r>
      <w:r w:rsidR="00FE36BA">
        <w:rPr>
          <w:noProof/>
        </w:rPr>
        <w:t xml:space="preserve"> </w:t>
      </w:r>
      <m:oMath>
        <m:r>
          <w:rPr>
            <w:rFonts w:ascii="Cambria Math" w:hAnsi="Cambria Math"/>
            <w:noProof/>
          </w:rPr>
          <m:t xml:space="preserve">Impression=100 × </m:t>
        </m:r>
        <m:f>
          <m:fPr>
            <m:ctrlPr>
              <w:rPr>
                <w:rFonts w:ascii="Cambria Math" w:hAnsi="Cambria Math"/>
                <w:i/>
                <w:noProof/>
              </w:rPr>
            </m:ctrlPr>
          </m:fPr>
          <m:num>
            <m:r>
              <w:rPr>
                <w:rFonts w:ascii="Cambria Math" w:hAnsi="Cambria Math"/>
                <w:noProof/>
              </w:rPr>
              <m:t xml:space="preserve"> comment × likes</m:t>
            </m:r>
          </m:num>
          <m:den>
            <m:r>
              <w:rPr>
                <w:rFonts w:ascii="Cambria Math" w:hAnsi="Cambria Math"/>
                <w:noProof/>
              </w:rPr>
              <m:t>follower</m:t>
            </m:r>
          </m:den>
        </m:f>
      </m:oMath>
      <w:r w:rsidR="00E51B74" w:rsidRPr="09174685">
        <w:rPr>
          <w:noProof/>
        </w:rPr>
        <w:t>)</w:t>
      </w:r>
      <w:r w:rsidR="00B535E7" w:rsidRPr="09174685">
        <w:rPr>
          <w:noProof/>
        </w:rPr>
        <w:t xml:space="preserve"> </w:t>
      </w:r>
      <w:r w:rsidR="00877DDA" w:rsidRPr="09174685">
        <w:rPr>
          <w:noProof/>
        </w:rPr>
        <w:t xml:space="preserve">to determine user </w:t>
      </w:r>
      <w:r w:rsidR="00B73713" w:rsidRPr="09174685">
        <w:rPr>
          <w:noProof/>
        </w:rPr>
        <w:t xml:space="preserve">performance </w:t>
      </w:r>
      <w:r w:rsidR="009719F3" w:rsidRPr="09174685">
        <w:rPr>
          <w:noProof/>
        </w:rPr>
        <w:t>for user grouping. Finally</w:t>
      </w:r>
      <w:r w:rsidR="001F4F2C">
        <w:rPr>
          <w:noProof/>
        </w:rPr>
        <w:t>,</w:t>
      </w:r>
      <w:r w:rsidR="009719F3" w:rsidRPr="09174685">
        <w:rPr>
          <w:noProof/>
        </w:rPr>
        <w:t xml:space="preserve"> user</w:t>
      </w:r>
      <w:r w:rsidR="4351A289" w:rsidRPr="09174685">
        <w:rPr>
          <w:noProof/>
        </w:rPr>
        <w:t xml:space="preserve">s are </w:t>
      </w:r>
      <w:r w:rsidR="007A3F4F" w:rsidRPr="09174685">
        <w:rPr>
          <w:noProof/>
        </w:rPr>
        <w:t xml:space="preserve">grouped </w:t>
      </w:r>
      <w:r w:rsidR="00ED4063" w:rsidRPr="09174685">
        <w:rPr>
          <w:noProof/>
        </w:rPr>
        <w:t xml:space="preserve">based on </w:t>
      </w:r>
      <w:r w:rsidR="00341A66" w:rsidRPr="09174685">
        <w:rPr>
          <w:noProof/>
        </w:rPr>
        <w:t>similarity (</w:t>
      </w:r>
      <w:r w:rsidR="001F4F2C">
        <w:rPr>
          <w:noProof/>
        </w:rPr>
        <w:t>K</w:t>
      </w:r>
      <w:r w:rsidR="41E9F6E1" w:rsidRPr="09174685">
        <w:rPr>
          <w:noProof/>
        </w:rPr>
        <w:t xml:space="preserve">NN for deep precessed </w:t>
      </w:r>
      <w:r w:rsidR="00341A66" w:rsidRPr="09174685">
        <w:rPr>
          <w:noProof/>
        </w:rPr>
        <w:t xml:space="preserve">description </w:t>
      </w:r>
      <w:r w:rsidR="48DE59FE" w:rsidRPr="09174685">
        <w:rPr>
          <w:noProof/>
        </w:rPr>
        <w:t>&amp;</w:t>
      </w:r>
      <w:r w:rsidR="00341A66" w:rsidRPr="09174685">
        <w:rPr>
          <w:noProof/>
        </w:rPr>
        <w:t xml:space="preserve"> post data</w:t>
      </w:r>
      <w:r w:rsidR="00DA124B" w:rsidRPr="09174685">
        <w:rPr>
          <w:noProof/>
        </w:rPr>
        <w:t xml:space="preserve">), and set same </w:t>
      </w:r>
      <w:r w:rsidR="0052004E" w:rsidRPr="09174685">
        <w:rPr>
          <w:noProof/>
        </w:rPr>
        <w:t xml:space="preserve">performance users as </w:t>
      </w:r>
      <w:r w:rsidR="00B31A85" w:rsidRPr="09174685">
        <w:rPr>
          <w:noProof/>
        </w:rPr>
        <w:t>one group</w:t>
      </w:r>
      <w:r w:rsidR="002178E7" w:rsidRPr="09174685">
        <w:rPr>
          <w:noProof/>
        </w:rPr>
        <w:t xml:space="preserve"> for further </w:t>
      </w:r>
      <w:r w:rsidR="00BA366F" w:rsidRPr="09174685">
        <w:rPr>
          <w:noProof/>
        </w:rPr>
        <w:t>processing</w:t>
      </w:r>
      <w:r w:rsidR="10634CC2" w:rsidRPr="09174685">
        <w:rPr>
          <w:noProof/>
        </w:rPr>
        <w:t>.</w:t>
      </w:r>
      <w:r w:rsidR="005C334D" w:rsidRPr="09174685">
        <w:rPr>
          <w:noProof/>
        </w:rPr>
        <w:t xml:space="preserve"> Model B will </w:t>
      </w:r>
      <w:r w:rsidR="00F52470" w:rsidRPr="09174685">
        <w:rPr>
          <w:noProof/>
        </w:rPr>
        <w:t xml:space="preserve">integrate with Model C for </w:t>
      </w:r>
      <w:r w:rsidR="001F4F2C">
        <w:rPr>
          <w:noProof/>
        </w:rPr>
        <w:t>all-encompassing</w:t>
      </w:r>
      <w:r w:rsidR="00F52470" w:rsidRPr="09174685">
        <w:rPr>
          <w:noProof/>
        </w:rPr>
        <w:t xml:space="preserve"> user data analysis</w:t>
      </w:r>
      <w:r w:rsidR="001F4F2C">
        <w:rPr>
          <w:noProof/>
        </w:rPr>
        <w:t xml:space="preserve">, </w:t>
      </w:r>
      <w:r w:rsidR="00F52470" w:rsidRPr="09174685">
        <w:rPr>
          <w:noProof/>
        </w:rPr>
        <w:t>prediction</w:t>
      </w:r>
      <w:r w:rsidR="001F4F2C">
        <w:rPr>
          <w:noProof/>
        </w:rPr>
        <w:t>m, as well as</w:t>
      </w:r>
      <w:r w:rsidR="00F12ADE" w:rsidRPr="09174685">
        <w:rPr>
          <w:noProof/>
        </w:rPr>
        <w:t xml:space="preserve"> provid</w:t>
      </w:r>
      <w:r w:rsidR="001F4F2C">
        <w:rPr>
          <w:noProof/>
        </w:rPr>
        <w:t>ing</w:t>
      </w:r>
      <w:r w:rsidR="00F12ADE" w:rsidRPr="09174685">
        <w:rPr>
          <w:noProof/>
        </w:rPr>
        <w:t xml:space="preserve"> </w:t>
      </w:r>
      <w:r w:rsidR="00F65E5E" w:rsidRPr="09174685">
        <w:rPr>
          <w:noProof/>
        </w:rPr>
        <w:t xml:space="preserve">recommendation </w:t>
      </w:r>
      <w:r w:rsidR="006D234C" w:rsidRPr="09174685">
        <w:rPr>
          <w:noProof/>
        </w:rPr>
        <w:t xml:space="preserve">to </w:t>
      </w:r>
      <w:r w:rsidR="00FF0118" w:rsidRPr="09174685">
        <w:rPr>
          <w:noProof/>
        </w:rPr>
        <w:t>promot</w:t>
      </w:r>
      <w:r w:rsidR="30FD5F7B" w:rsidRPr="09174685">
        <w:rPr>
          <w:noProof/>
        </w:rPr>
        <w:t>e</w:t>
      </w:r>
      <w:r w:rsidR="00FF0118" w:rsidRPr="09174685">
        <w:rPr>
          <w:noProof/>
        </w:rPr>
        <w:t xml:space="preserve"> </w:t>
      </w:r>
      <w:r w:rsidR="00AE4AF9" w:rsidRPr="09174685">
        <w:rPr>
          <w:noProof/>
        </w:rPr>
        <w:t>the account effectively.</w:t>
      </w:r>
    </w:p>
    <w:p w14:paraId="53B7354A" w14:textId="6D3E8B12" w:rsidR="00A37A62" w:rsidRDefault="551B5D81" w:rsidP="002340D6">
      <w:pPr>
        <w:keepNext/>
        <w:jc w:val="center"/>
      </w:pPr>
      <w:r>
        <w:rPr>
          <w:noProof/>
        </w:rPr>
        <w:lastRenderedPageBreak/>
        <w:drawing>
          <wp:inline distT="0" distB="0" distL="0" distR="0" wp14:anchorId="1BFE264F" wp14:editId="5093564E">
            <wp:extent cx="3704664" cy="3600000"/>
            <wp:effectExtent l="0" t="0" r="0" b="635"/>
            <wp:docPr id="10605354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535469"/>
                    <pic:cNvPicPr/>
                  </pic:nvPicPr>
                  <pic:blipFill>
                    <a:blip r:embed="rId31">
                      <a:extLst>
                        <a:ext uri="{28A0092B-C50C-407E-A947-70E740481C1C}">
                          <a14:useLocalDpi xmlns:a14="http://schemas.microsoft.com/office/drawing/2010/main" val="0"/>
                        </a:ext>
                      </a:extLst>
                    </a:blip>
                    <a:stretch>
                      <a:fillRect/>
                    </a:stretch>
                  </pic:blipFill>
                  <pic:spPr>
                    <a:xfrm>
                      <a:off x="0" y="0"/>
                      <a:ext cx="3704664" cy="3600000"/>
                    </a:xfrm>
                    <a:prstGeom prst="rect">
                      <a:avLst/>
                    </a:prstGeom>
                  </pic:spPr>
                </pic:pic>
              </a:graphicData>
            </a:graphic>
          </wp:inline>
        </w:drawing>
      </w:r>
    </w:p>
    <w:p w14:paraId="271E69A3" w14:textId="69E26A32" w:rsidR="00DA793B" w:rsidRDefault="00A37A62">
      <w:pPr>
        <w:pStyle w:val="Caption"/>
        <w:jc w:val="center"/>
        <w:rPr>
          <w:color w:val="auto"/>
          <w:sz w:val="22"/>
          <w:szCs w:val="22"/>
        </w:rPr>
      </w:pPr>
      <w:bookmarkStart w:id="170" w:name="_Toc135431744"/>
      <w:r w:rsidRPr="009F6B36">
        <w:rPr>
          <w:color w:val="auto"/>
          <w:sz w:val="22"/>
          <w:szCs w:val="22"/>
        </w:rPr>
        <w:t xml:space="preserve">Figure </w:t>
      </w:r>
      <w:r w:rsidRPr="009F6B36">
        <w:rPr>
          <w:color w:val="auto"/>
          <w:sz w:val="22"/>
          <w:szCs w:val="22"/>
        </w:rPr>
        <w:fldChar w:fldCharType="begin"/>
      </w:r>
      <w:r w:rsidRPr="009F6B36">
        <w:rPr>
          <w:color w:val="auto"/>
          <w:sz w:val="22"/>
          <w:szCs w:val="22"/>
        </w:rPr>
        <w:instrText xml:space="preserve"> SEQ Figure \* ARABIC </w:instrText>
      </w:r>
      <w:r w:rsidRPr="009F6B36">
        <w:rPr>
          <w:color w:val="auto"/>
          <w:sz w:val="22"/>
          <w:szCs w:val="22"/>
        </w:rPr>
        <w:fldChar w:fldCharType="separate"/>
      </w:r>
      <w:r w:rsidR="002A13A4">
        <w:rPr>
          <w:noProof/>
          <w:color w:val="auto"/>
          <w:sz w:val="22"/>
          <w:szCs w:val="22"/>
        </w:rPr>
        <w:t>14</w:t>
      </w:r>
      <w:r w:rsidRPr="009F6B36">
        <w:rPr>
          <w:color w:val="auto"/>
          <w:sz w:val="22"/>
          <w:szCs w:val="22"/>
        </w:rPr>
        <w:fldChar w:fldCharType="end"/>
      </w:r>
      <w:r w:rsidRPr="009F6B36">
        <w:rPr>
          <w:color w:val="auto"/>
          <w:sz w:val="22"/>
          <w:szCs w:val="22"/>
        </w:rPr>
        <w:t xml:space="preserve"> Model B Process Setup Overview</w:t>
      </w:r>
      <w:bookmarkEnd w:id="170"/>
    </w:p>
    <w:p w14:paraId="2F6CC46E" w14:textId="77777777" w:rsidR="00CB4C64" w:rsidRPr="00CB4C64" w:rsidRDefault="00CB4C64" w:rsidP="009F6B36"/>
    <w:p w14:paraId="5030EDFA" w14:textId="77EED72E" w:rsidR="1C91C606" w:rsidRDefault="1C91C606" w:rsidP="3248E398">
      <w:pPr>
        <w:pStyle w:val="Heading3"/>
        <w:rPr>
          <w:rFonts w:cs="Arial"/>
        </w:rPr>
      </w:pPr>
      <w:bookmarkStart w:id="171" w:name="_Toc133134623"/>
      <w:bookmarkStart w:id="172" w:name="_Toc135438679"/>
      <w:r w:rsidRPr="357EC751">
        <w:rPr>
          <w:rFonts w:cs="Arial"/>
        </w:rPr>
        <w:t>Model C: Prediction by RF</w:t>
      </w:r>
      <w:bookmarkEnd w:id="171"/>
      <w:bookmarkEnd w:id="172"/>
    </w:p>
    <w:p w14:paraId="05D6F179" w14:textId="08C4176F" w:rsidR="009F0C7D" w:rsidRDefault="00EC4090" w:rsidP="001F1022">
      <w:pPr>
        <w:jc w:val="both"/>
      </w:pPr>
      <w:r>
        <w:t>The</w:t>
      </w:r>
      <w:r w:rsidR="00046E23">
        <w:t xml:space="preserve"> number of likes and comments </w:t>
      </w:r>
      <w:r w:rsidR="00CE7B82">
        <w:t>are the key indicators of</w:t>
      </w:r>
      <w:r w:rsidR="00F411D0">
        <w:t xml:space="preserve"> the outreach and interaction of </w:t>
      </w:r>
      <w:r w:rsidR="001D6ED8">
        <w:t xml:space="preserve">an Instagram </w:t>
      </w:r>
      <w:r w:rsidR="00F411D0">
        <w:t xml:space="preserve">post. </w:t>
      </w:r>
      <w:r w:rsidR="001D6ED8">
        <w:t>In our application, m</w:t>
      </w:r>
      <w:r w:rsidR="002E31D4">
        <w:t>odel C is a predicti</w:t>
      </w:r>
      <w:r w:rsidR="00AD08C5">
        <w:t xml:space="preserve">on model </w:t>
      </w:r>
      <w:r w:rsidR="001F1022">
        <w:t>for these two key indicators</w:t>
      </w:r>
      <w:r w:rsidR="006C3588">
        <w:t xml:space="preserve">. </w:t>
      </w:r>
      <w:r w:rsidR="00BB5EFF">
        <w:t xml:space="preserve">The </w:t>
      </w:r>
      <w:r w:rsidR="00032C56">
        <w:t>flowchart</w:t>
      </w:r>
      <w:r w:rsidR="009855F3">
        <w:t xml:space="preserve">, as shown in </w:t>
      </w:r>
      <w:r>
        <w:fldChar w:fldCharType="begin"/>
      </w:r>
      <w:r>
        <w:instrText xml:space="preserve"> REF _Ref132056814 \h </w:instrText>
      </w:r>
      <w:r>
        <w:fldChar w:fldCharType="separate"/>
      </w:r>
      <w:r w:rsidR="001F4F2C" w:rsidRPr="5B6C8BBB">
        <w:rPr>
          <w:rFonts w:cs="Arial"/>
        </w:rPr>
        <w:t xml:space="preserve">Figure </w:t>
      </w:r>
      <w:r w:rsidR="001F4F2C">
        <w:rPr>
          <w:rFonts w:cs="Arial"/>
          <w:noProof/>
        </w:rPr>
        <w:t>15</w:t>
      </w:r>
      <w:r>
        <w:fldChar w:fldCharType="end"/>
      </w:r>
      <w:r w:rsidR="009855F3">
        <w:t xml:space="preserve">, </w:t>
      </w:r>
      <w:r w:rsidR="00D10A23">
        <w:t>outlines</w:t>
      </w:r>
      <w:r w:rsidR="00907A8A">
        <w:t xml:space="preserve"> the process flow for </w:t>
      </w:r>
      <w:r w:rsidR="009F0C7D">
        <w:t>the training of this</w:t>
      </w:r>
      <w:r w:rsidR="00A90B06">
        <w:t xml:space="preserve"> prediction model.</w:t>
      </w:r>
    </w:p>
    <w:p w14:paraId="7A20CBB7" w14:textId="77777777" w:rsidR="003263F1" w:rsidRPr="004D3DD6" w:rsidRDefault="003263F1" w:rsidP="001F1022">
      <w:pPr>
        <w:jc w:val="both"/>
      </w:pPr>
    </w:p>
    <w:p w14:paraId="52E872EF" w14:textId="534EFDAE" w:rsidR="00B20C8D" w:rsidRDefault="00FA2615" w:rsidP="00B20C8D">
      <w:pPr>
        <w:keepNext/>
        <w:jc w:val="center"/>
      </w:pPr>
      <w:r>
        <w:rPr>
          <w:noProof/>
        </w:rPr>
        <mc:AlternateContent>
          <mc:Choice Requires="wpc">
            <w:drawing>
              <wp:inline distT="0" distB="0" distL="0" distR="0" wp14:anchorId="6F749429" wp14:editId="0C9570EC">
                <wp:extent cx="5486400" cy="1610839"/>
                <wp:effectExtent l="0" t="0" r="0" b="8890"/>
                <wp:docPr id="32"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a:extLst>
                              <a:ext uri="{FF2B5EF4-FFF2-40B4-BE49-F238E27FC236}">
                                <a16:creationId xmlns:a16="http://schemas.microsoft.com/office/drawing/2014/main" id="{AF57FA3B-199D-09FF-2BD9-9E43B6931080}"/>
                              </a:ext>
                            </a:extLst>
                          </pic:cNvPr>
                          <pic:cNvPicPr>
                            <a:picLocks noChangeAspect="1"/>
                          </pic:cNvPicPr>
                        </pic:nvPicPr>
                        <pic:blipFill>
                          <a:blip r:embed="rId32"/>
                          <a:stretch>
                            <a:fillRect/>
                          </a:stretch>
                        </pic:blipFill>
                        <pic:spPr>
                          <a:xfrm>
                            <a:off x="0" y="0"/>
                            <a:ext cx="5486400" cy="1574840"/>
                          </a:xfrm>
                          <a:prstGeom prst="rect">
                            <a:avLst/>
                          </a:prstGeom>
                        </pic:spPr>
                      </pic:pic>
                    </wpc:wpc>
                  </a:graphicData>
                </a:graphic>
              </wp:inline>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6B480AF4">
              <v:group id="Canvas 32" style="width:6in;height:126.85pt;mso-position-horizontal-relative:char;mso-position-vertical-relative:line" coordsize="54864,16103" o:spid="_x0000_s1026" editas="canvas" w14:anchorId="755BBB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&#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16103;visibility:visible;mso-wrap-style:square" filled="t" type="#_x0000_t75">
                  <v:fill o:detectmouseclick="t"/>
                  <v:path o:connecttype="none"/>
                </v:shape>
                <v:shape id="Picture 38" style="position:absolute;width:54864;height:1574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">
                  <v:imagedata o:title="" r:id="rId40"/>
                </v:shape>
                <w10:anchorlock/>
              </v:group>
            </w:pict>
          </mc:Fallback>
        </mc:AlternateContent>
      </w:r>
    </w:p>
    <w:p w14:paraId="2CFCAB8A" w14:textId="403E15EF" w:rsidR="00A1798E" w:rsidRDefault="00B20C8D" w:rsidP="00101296">
      <w:pPr>
        <w:pStyle w:val="Caption"/>
        <w:keepNext/>
        <w:contextualSpacing/>
        <w:jc w:val="center"/>
        <w:rPr>
          <w:rFonts w:cs="Arial"/>
          <w:color w:val="auto"/>
          <w:sz w:val="22"/>
          <w:szCs w:val="22"/>
        </w:rPr>
      </w:pPr>
      <w:bookmarkStart w:id="173" w:name="_Ref132056814"/>
      <w:bookmarkStart w:id="174" w:name="_Toc135431745"/>
      <w:r w:rsidRPr="5B6C8BBB">
        <w:rPr>
          <w:rFonts w:cs="Arial"/>
          <w:color w:val="auto"/>
          <w:sz w:val="22"/>
          <w:szCs w:val="22"/>
        </w:rPr>
        <w:t xml:space="preserve">Figure </w:t>
      </w:r>
      <w:r w:rsidRPr="5B6C8BBB">
        <w:rPr>
          <w:rFonts w:cs="Arial"/>
          <w:color w:val="auto"/>
          <w:sz w:val="22"/>
          <w:szCs w:val="22"/>
        </w:rPr>
        <w:fldChar w:fldCharType="begin"/>
      </w:r>
      <w:r w:rsidRPr="5B6C8BBB">
        <w:rPr>
          <w:rFonts w:cs="Arial"/>
          <w:color w:val="auto"/>
          <w:sz w:val="22"/>
          <w:szCs w:val="22"/>
        </w:rPr>
        <w:instrText xml:space="preserve"> SEQ Figure \* ARABIC </w:instrText>
      </w:r>
      <w:r w:rsidRPr="5B6C8BBB">
        <w:rPr>
          <w:rFonts w:cs="Arial"/>
          <w:color w:val="auto"/>
          <w:sz w:val="22"/>
          <w:szCs w:val="22"/>
        </w:rPr>
        <w:fldChar w:fldCharType="separate"/>
      </w:r>
      <w:r w:rsidR="002A13A4">
        <w:rPr>
          <w:rFonts w:cs="Arial"/>
          <w:noProof/>
          <w:color w:val="auto"/>
          <w:sz w:val="22"/>
          <w:szCs w:val="22"/>
        </w:rPr>
        <w:t>15</w:t>
      </w:r>
      <w:r w:rsidRPr="5B6C8BBB">
        <w:rPr>
          <w:rFonts w:cs="Arial"/>
          <w:color w:val="auto"/>
          <w:sz w:val="22"/>
          <w:szCs w:val="22"/>
        </w:rPr>
        <w:fldChar w:fldCharType="end"/>
      </w:r>
      <w:bookmarkEnd w:id="173"/>
      <w:r w:rsidRPr="5B6C8BBB">
        <w:rPr>
          <w:rFonts w:cs="Arial"/>
          <w:color w:val="auto"/>
          <w:sz w:val="22"/>
          <w:szCs w:val="22"/>
        </w:rPr>
        <w:t xml:space="preserve">. </w:t>
      </w:r>
      <w:r w:rsidR="005926C7" w:rsidRPr="5B6C8BBB">
        <w:rPr>
          <w:rFonts w:cs="Arial"/>
          <w:color w:val="auto"/>
          <w:sz w:val="22"/>
          <w:szCs w:val="22"/>
        </w:rPr>
        <w:t>Flowchart for</w:t>
      </w:r>
      <w:r w:rsidR="00115A38" w:rsidRPr="5B6C8BBB">
        <w:rPr>
          <w:rFonts w:cs="Arial"/>
          <w:color w:val="auto"/>
          <w:sz w:val="22"/>
          <w:szCs w:val="22"/>
        </w:rPr>
        <w:t xml:space="preserve"> the setup of Model C</w:t>
      </w:r>
      <w:bookmarkEnd w:id="174"/>
    </w:p>
    <w:p w14:paraId="2ACD60E5" w14:textId="62664263" w:rsidR="009D7628" w:rsidRDefault="00731D70" w:rsidP="009D7628">
      <w:pPr>
        <w:jc w:val="both"/>
      </w:pPr>
      <w:r>
        <w:t xml:space="preserve">The training of </w:t>
      </w:r>
      <w:r w:rsidR="00B94445">
        <w:t xml:space="preserve">a predictive model is an iterative process which involves </w:t>
      </w:r>
      <w:r w:rsidR="000A4EE6" w:rsidRPr="000A4EE6">
        <w:t>experimentation, fine-tuning, and careful monitoring to achieve the best results.</w:t>
      </w:r>
      <w:r w:rsidR="000A4EE6">
        <w:t xml:space="preserve"> During the training of the model, the following key </w:t>
      </w:r>
      <w:r w:rsidR="00011818">
        <w:t xml:space="preserve">steps were </w:t>
      </w:r>
      <w:r w:rsidR="009D7628">
        <w:t>considered</w:t>
      </w:r>
      <w:r w:rsidR="008D1F96">
        <w:t xml:space="preserve">. </w:t>
      </w:r>
    </w:p>
    <w:p w14:paraId="6F8B349B" w14:textId="2553A14A" w:rsidR="002A1894" w:rsidRDefault="002A1894" w:rsidP="002A1894">
      <w:pPr>
        <w:pStyle w:val="ListParagraph"/>
        <w:numPr>
          <w:ilvl w:val="0"/>
          <w:numId w:val="59"/>
        </w:numPr>
        <w:jc w:val="both"/>
      </w:pPr>
      <w:r>
        <w:lastRenderedPageBreak/>
        <w:t>Data preparation</w:t>
      </w:r>
    </w:p>
    <w:p w14:paraId="28C828FF" w14:textId="71429685" w:rsidR="002A1894" w:rsidRDefault="002A1894" w:rsidP="002A1894">
      <w:pPr>
        <w:pStyle w:val="ListParagraph"/>
        <w:numPr>
          <w:ilvl w:val="0"/>
          <w:numId w:val="59"/>
        </w:numPr>
        <w:jc w:val="both"/>
      </w:pPr>
      <w:r>
        <w:t xml:space="preserve">Choosing of right algorithm </w:t>
      </w:r>
    </w:p>
    <w:p w14:paraId="618CAF63" w14:textId="39B040A8" w:rsidR="008D1F96" w:rsidRDefault="00834C28" w:rsidP="008D1F96">
      <w:pPr>
        <w:pStyle w:val="ListParagraph"/>
        <w:numPr>
          <w:ilvl w:val="0"/>
          <w:numId w:val="59"/>
        </w:numPr>
        <w:jc w:val="both"/>
      </w:pPr>
      <w:r>
        <w:t>Fine tuning of model</w:t>
      </w:r>
    </w:p>
    <w:p w14:paraId="4665379E" w14:textId="362D1D73" w:rsidR="008D1F96" w:rsidRPr="00101296" w:rsidRDefault="00FE00FE" w:rsidP="008D1F96">
      <w:pPr>
        <w:jc w:val="both"/>
      </w:pPr>
      <w:r>
        <w:t xml:space="preserve">As discussed in Section </w:t>
      </w:r>
      <w:r>
        <w:fldChar w:fldCharType="begin"/>
      </w:r>
      <w:r>
        <w:instrText xml:space="preserve"> REF _Ref132057962 \r \h </w:instrText>
      </w:r>
      <w:r>
        <w:fldChar w:fldCharType="separate"/>
      </w:r>
      <w:r w:rsidR="001F4F2C">
        <w:t>4.2.1</w:t>
      </w:r>
      <w:r>
        <w:fldChar w:fldCharType="end"/>
      </w:r>
      <w:r>
        <w:t xml:space="preserve">, </w:t>
      </w:r>
      <w:r w:rsidR="00E33103">
        <w:t xml:space="preserve">feature engineering </w:t>
      </w:r>
      <w:r w:rsidR="006A7309">
        <w:t xml:space="preserve">was performed in model A </w:t>
      </w:r>
      <w:r w:rsidR="007F3341">
        <w:t>to create a new variable (</w:t>
      </w:r>
      <w:r w:rsidR="00651EFA">
        <w:t>i.e.,</w:t>
      </w:r>
      <w:r w:rsidR="007F3341">
        <w:t xml:space="preserve"> points allocated </w:t>
      </w:r>
      <w:r w:rsidR="00B002F5">
        <w:t>by</w:t>
      </w:r>
      <w:r w:rsidR="007F3341">
        <w:t xml:space="preserve"> the rules defined by SME)</w:t>
      </w:r>
      <w:r w:rsidR="00370186">
        <w:t>.</w:t>
      </w:r>
      <w:r w:rsidR="00B002F5">
        <w:t xml:space="preserve"> </w:t>
      </w:r>
      <w:r w:rsidR="008B368F">
        <w:t>6 d</w:t>
      </w:r>
      <w:r w:rsidR="00B002F5">
        <w:t>ifferent version</w:t>
      </w:r>
      <w:r w:rsidR="008B368F">
        <w:t>s</w:t>
      </w:r>
      <w:r w:rsidR="00B002F5">
        <w:t xml:space="preserve"> of the rules were </w:t>
      </w:r>
      <w:r w:rsidR="0053262F">
        <w:t>experimented with</w:t>
      </w:r>
      <w:r w:rsidR="006824D9">
        <w:t xml:space="preserve"> to determine </w:t>
      </w:r>
      <w:r w:rsidR="00AA40D7">
        <w:t xml:space="preserve">the effect on the model accuracy. </w:t>
      </w:r>
      <w:r w:rsidR="00181EA8">
        <w:t xml:space="preserve">For this comparison, </w:t>
      </w:r>
      <w:r w:rsidR="00461130">
        <w:t xml:space="preserve">random forest regression model and root mean square error (RMSE) are used as the </w:t>
      </w:r>
      <w:r w:rsidR="00435A0A">
        <w:t xml:space="preserve">machine learning algorithm and evaluation metric respectively. The results are tabulated in </w:t>
      </w:r>
      <w:r w:rsidR="00435A0A">
        <w:fldChar w:fldCharType="begin"/>
      </w:r>
      <w:r w:rsidR="00435A0A">
        <w:instrText xml:space="preserve"> REF _Ref132058578 \h </w:instrText>
      </w:r>
      <w:r w:rsidR="00435A0A">
        <w:fldChar w:fldCharType="separate"/>
      </w:r>
      <w:r w:rsidR="001F4F2C" w:rsidRPr="0010420C">
        <w:rPr>
          <w:rFonts w:cs="Arial"/>
        </w:rPr>
        <w:t xml:space="preserve">Table </w:t>
      </w:r>
      <w:r w:rsidR="001F4F2C">
        <w:rPr>
          <w:rFonts w:cs="Arial"/>
          <w:noProof/>
        </w:rPr>
        <w:t>4</w:t>
      </w:r>
      <w:r w:rsidR="00435A0A">
        <w:fldChar w:fldCharType="end"/>
      </w:r>
      <w:r w:rsidR="00A55CD3">
        <w:t xml:space="preserve">. It has been observed that </w:t>
      </w:r>
      <w:r w:rsidR="00EA5AA4">
        <w:t>the</w:t>
      </w:r>
      <w:r w:rsidR="00EC09B2">
        <w:t xml:space="preserve">re is minimal difference in the prediction results </w:t>
      </w:r>
      <w:r w:rsidR="00212F00">
        <w:t xml:space="preserve">for the models trained using the points derived by the different </w:t>
      </w:r>
      <w:r w:rsidR="003F088E">
        <w:t>set of rules. Nonetheless, model trained with point</w:t>
      </w:r>
      <w:r w:rsidR="00070632">
        <w:t xml:space="preserve">s C has the lowest RMSE and will be used for our model training. </w:t>
      </w:r>
    </w:p>
    <w:p w14:paraId="1572CC83" w14:textId="388982E0" w:rsidR="00F5621D" w:rsidRPr="0010420C" w:rsidRDefault="00F5621D" w:rsidP="00B877C5">
      <w:pPr>
        <w:pStyle w:val="Caption"/>
        <w:keepNext/>
        <w:contextualSpacing/>
        <w:jc w:val="center"/>
        <w:rPr>
          <w:rFonts w:cs="Arial"/>
          <w:color w:val="auto"/>
          <w:sz w:val="22"/>
          <w:szCs w:val="22"/>
        </w:rPr>
      </w:pPr>
      <w:bookmarkStart w:id="175" w:name="_Ref132058578"/>
      <w:bookmarkStart w:id="176" w:name="_Toc135431773"/>
      <w:r w:rsidRPr="0010420C">
        <w:rPr>
          <w:rFonts w:cs="Arial"/>
          <w:color w:val="auto"/>
          <w:sz w:val="22"/>
          <w:szCs w:val="22"/>
        </w:rPr>
        <w:t xml:space="preserve">Table </w:t>
      </w:r>
      <w:r w:rsidRPr="0010420C">
        <w:rPr>
          <w:rFonts w:cs="Arial"/>
          <w:color w:val="auto"/>
          <w:sz w:val="22"/>
          <w:szCs w:val="22"/>
        </w:rPr>
        <w:fldChar w:fldCharType="begin"/>
      </w:r>
      <w:r w:rsidRPr="0010420C">
        <w:rPr>
          <w:rFonts w:cs="Arial"/>
          <w:color w:val="auto"/>
          <w:sz w:val="22"/>
          <w:szCs w:val="22"/>
        </w:rPr>
        <w:instrText xml:space="preserve"> SEQ Table \* ARABIC </w:instrText>
      </w:r>
      <w:r w:rsidRPr="0010420C">
        <w:rPr>
          <w:rFonts w:cs="Arial"/>
          <w:color w:val="auto"/>
          <w:sz w:val="22"/>
          <w:szCs w:val="22"/>
        </w:rPr>
        <w:fldChar w:fldCharType="separate"/>
      </w:r>
      <w:r w:rsidR="002A13A4">
        <w:rPr>
          <w:rFonts w:cs="Arial"/>
          <w:noProof/>
          <w:color w:val="auto"/>
          <w:sz w:val="22"/>
          <w:szCs w:val="22"/>
        </w:rPr>
        <w:t>4</w:t>
      </w:r>
      <w:r w:rsidRPr="0010420C">
        <w:rPr>
          <w:rFonts w:cs="Arial"/>
          <w:color w:val="auto"/>
          <w:sz w:val="22"/>
          <w:szCs w:val="22"/>
        </w:rPr>
        <w:fldChar w:fldCharType="end"/>
      </w:r>
      <w:bookmarkEnd w:id="175"/>
      <w:r w:rsidRPr="0010420C">
        <w:rPr>
          <w:rFonts w:cs="Arial"/>
          <w:color w:val="auto"/>
          <w:sz w:val="22"/>
          <w:szCs w:val="22"/>
        </w:rPr>
        <w:t xml:space="preserve">. Scoring matrix for </w:t>
      </w:r>
      <w:r w:rsidR="007A67C0">
        <w:rPr>
          <w:rFonts w:cs="Arial"/>
          <w:color w:val="auto"/>
          <w:sz w:val="22"/>
          <w:szCs w:val="22"/>
        </w:rPr>
        <w:t>r</w:t>
      </w:r>
      <w:r w:rsidR="0010420C" w:rsidRPr="0010420C">
        <w:rPr>
          <w:rFonts w:cs="Arial"/>
          <w:color w:val="auto"/>
          <w:sz w:val="22"/>
          <w:szCs w:val="22"/>
        </w:rPr>
        <w:t xml:space="preserve">andom </w:t>
      </w:r>
      <w:r w:rsidR="007A67C0">
        <w:rPr>
          <w:rFonts w:cs="Arial"/>
          <w:color w:val="auto"/>
          <w:sz w:val="22"/>
          <w:szCs w:val="22"/>
        </w:rPr>
        <w:t>f</w:t>
      </w:r>
      <w:r w:rsidR="0010420C" w:rsidRPr="0010420C">
        <w:rPr>
          <w:rFonts w:cs="Arial"/>
          <w:color w:val="auto"/>
          <w:sz w:val="22"/>
          <w:szCs w:val="22"/>
        </w:rPr>
        <w:t xml:space="preserve">orest </w:t>
      </w:r>
      <w:r w:rsidR="007A67C0">
        <w:rPr>
          <w:rFonts w:cs="Arial"/>
          <w:color w:val="auto"/>
          <w:sz w:val="22"/>
          <w:szCs w:val="22"/>
        </w:rPr>
        <w:t>r</w:t>
      </w:r>
      <w:r w:rsidR="0010420C" w:rsidRPr="0010420C">
        <w:rPr>
          <w:rFonts w:cs="Arial"/>
          <w:color w:val="auto"/>
          <w:sz w:val="22"/>
          <w:szCs w:val="22"/>
        </w:rPr>
        <w:t xml:space="preserve">egression </w:t>
      </w:r>
      <w:r w:rsidR="007A67C0">
        <w:rPr>
          <w:rFonts w:cs="Arial"/>
          <w:color w:val="auto"/>
          <w:sz w:val="22"/>
          <w:szCs w:val="22"/>
        </w:rPr>
        <w:t>m</w:t>
      </w:r>
      <w:r w:rsidR="0010420C" w:rsidRPr="0010420C">
        <w:rPr>
          <w:rFonts w:cs="Arial"/>
          <w:color w:val="auto"/>
          <w:sz w:val="22"/>
          <w:szCs w:val="22"/>
        </w:rPr>
        <w:t>odel using different points column</w:t>
      </w:r>
      <w:r w:rsidR="0056435B">
        <w:rPr>
          <w:rFonts w:cs="Arial"/>
          <w:color w:val="auto"/>
          <w:sz w:val="22"/>
          <w:szCs w:val="22"/>
        </w:rPr>
        <w:t xml:space="preserve"> as input data</w:t>
      </w:r>
      <w:bookmarkEnd w:id="176"/>
    </w:p>
    <w:p w14:paraId="50EED836" w14:textId="77777777" w:rsidR="0077044B" w:rsidRPr="0077044B" w:rsidRDefault="00133624" w:rsidP="0010420C">
      <w:pPr>
        <w:contextualSpacing/>
        <w:jc w:val="center"/>
        <w:rPr>
          <w:rFonts w:cs="Arial"/>
        </w:rPr>
      </w:pPr>
      <w:r>
        <w:rPr>
          <w:rFonts w:cs="Arial"/>
          <w:noProof/>
        </w:rPr>
        <mc:AlternateContent>
          <mc:Choice Requires="wpc">
            <w:drawing>
              <wp:inline distT="0" distB="0" distL="0" distR="0" wp14:anchorId="48128005" wp14:editId="71A2296E">
                <wp:extent cx="5486400" cy="860348"/>
                <wp:effectExtent l="0" t="0" r="0" b="0"/>
                <wp:docPr id="10"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 name="Picture 16"/>
                          <pic:cNvPicPr>
                            <a:picLocks noChangeAspect="1"/>
                          </pic:cNvPicPr>
                        </pic:nvPicPr>
                        <pic:blipFill>
                          <a:blip r:embed="rId41"/>
                          <a:stretch>
                            <a:fillRect/>
                          </a:stretch>
                        </pic:blipFill>
                        <pic:spPr>
                          <a:xfrm>
                            <a:off x="0" y="0"/>
                            <a:ext cx="5486400" cy="798245"/>
                          </a:xfrm>
                          <a:prstGeom prst="rect">
                            <a:avLst/>
                          </a:prstGeom>
                        </pic:spPr>
                      </pic:pic>
                    </wpc:wpc>
                  </a:graphicData>
                </a:graphic>
              </wp:inline>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xmlns:a16="http://schemas.microsoft.com/office/drawing/2014/main">
            <w:pict w14:anchorId="2764E699">
              <v:group id="Canvas 10" style="width:6in;height:67.75pt;mso-position-horizontal-relative:char;mso-position-vertical-relative:line" coordsize="54864,8597" o:spid="_x0000_s1026" editas="canvas" w14:anchorId="7A01A3E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8597;visibility:visible;mso-wrap-style:square" filled="t" type="#_x0000_t75">
                  <v:fill o:detectmouseclick="t"/>
                  <v:path o:connecttype="none"/>
                </v:shape>
                <v:shape id="Picture 16" style="position:absolute;width:54864;height:79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">
                  <v:imagedata o:title="" r:id="rId42"/>
                </v:shape>
                <w10:anchorlock/>
              </v:group>
            </w:pict>
          </mc:Fallback>
        </mc:AlternateContent>
      </w:r>
    </w:p>
    <w:p w14:paraId="701540F4" w14:textId="12A10DBD" w:rsidR="00070632" w:rsidRDefault="00016358" w:rsidP="00D02C2B">
      <w:pPr>
        <w:jc w:val="both"/>
      </w:pPr>
      <w:r>
        <w:t>In addition, s</w:t>
      </w:r>
      <w:r w:rsidRPr="00016358">
        <w:t>elect</w:t>
      </w:r>
      <w:r>
        <w:t>ing</w:t>
      </w:r>
      <w:r w:rsidRPr="00016358">
        <w:t xml:space="preserve"> the appropriate machine learning algorithm </w:t>
      </w:r>
      <w:r>
        <w:t>is</w:t>
      </w:r>
      <w:r w:rsidR="00F00064">
        <w:t xml:space="preserve"> </w:t>
      </w:r>
      <w:r w:rsidR="00547C87">
        <w:t xml:space="preserve">another </w:t>
      </w:r>
      <w:r w:rsidR="00F00064">
        <w:t>cri</w:t>
      </w:r>
      <w:r w:rsidR="00547C87">
        <w:t xml:space="preserve">tical step during model training. </w:t>
      </w:r>
      <w:r w:rsidR="0064047A">
        <w:t xml:space="preserve">There are several </w:t>
      </w:r>
      <w:r w:rsidR="0006299F">
        <w:t xml:space="preserve">regression </w:t>
      </w:r>
      <w:r w:rsidR="0064047A">
        <w:t xml:space="preserve">models </w:t>
      </w:r>
      <w:r w:rsidR="007C23C8">
        <w:t>under consideration,</w:t>
      </w:r>
      <w:r w:rsidR="00775453">
        <w:t xml:space="preserve"> which include </w:t>
      </w:r>
      <w:r w:rsidR="00FD3852">
        <w:t xml:space="preserve">linear regression, polynomial regression, </w:t>
      </w:r>
      <w:r w:rsidR="00775453">
        <w:t>random forest regress, etc.</w:t>
      </w:r>
      <w:r w:rsidR="0006299F">
        <w:t xml:space="preserve"> To determine the most suitable </w:t>
      </w:r>
      <w:r w:rsidR="006B39C7">
        <w:t xml:space="preserve">regression model for our application, </w:t>
      </w:r>
      <w:r w:rsidR="00A90C90">
        <w:t xml:space="preserve">models were trained and </w:t>
      </w:r>
      <w:r w:rsidR="005B59CF">
        <w:t xml:space="preserve">evaluated for each of the regression model. </w:t>
      </w:r>
      <w:r w:rsidR="003A312F">
        <w:t>The random forest regression model</w:t>
      </w:r>
      <w:r w:rsidR="002F14E9">
        <w:t xml:space="preserve"> </w:t>
      </w:r>
      <w:r w:rsidR="00D02C2B">
        <w:t>which</w:t>
      </w:r>
      <w:r w:rsidR="003A312F">
        <w:t xml:space="preserve"> yields the lowest RMS</w:t>
      </w:r>
      <w:r w:rsidR="00D02C2B">
        <w:t>E</w:t>
      </w:r>
      <w:r w:rsidR="003A312F">
        <w:t xml:space="preserve">, as shown in </w:t>
      </w:r>
      <w:r w:rsidR="007A6053">
        <w:fldChar w:fldCharType="begin"/>
      </w:r>
      <w:r w:rsidR="007A6053">
        <w:instrText xml:space="preserve"> REF _Ref132059763 \h </w:instrText>
      </w:r>
      <w:r w:rsidR="007A6053">
        <w:fldChar w:fldCharType="separate"/>
      </w:r>
      <w:r w:rsidR="001F4F2C" w:rsidRPr="007A67C0">
        <w:rPr>
          <w:rFonts w:cs="Arial"/>
        </w:rPr>
        <w:t xml:space="preserve">Table </w:t>
      </w:r>
      <w:r w:rsidR="001F4F2C">
        <w:rPr>
          <w:rFonts w:cs="Arial"/>
          <w:noProof/>
        </w:rPr>
        <w:t>5</w:t>
      </w:r>
      <w:r w:rsidR="007A6053">
        <w:fldChar w:fldCharType="end"/>
      </w:r>
      <w:r w:rsidR="00D02C2B">
        <w:t>, will be used for our model training.</w:t>
      </w:r>
    </w:p>
    <w:p w14:paraId="4C6E22F4" w14:textId="7752301B" w:rsidR="0010420C" w:rsidRPr="007A67C0" w:rsidRDefault="0010420C" w:rsidP="00B877C5">
      <w:pPr>
        <w:pStyle w:val="Caption"/>
        <w:keepNext/>
        <w:contextualSpacing/>
        <w:jc w:val="center"/>
        <w:rPr>
          <w:rFonts w:cs="Arial"/>
          <w:color w:val="auto"/>
          <w:sz w:val="22"/>
          <w:szCs w:val="22"/>
        </w:rPr>
      </w:pPr>
      <w:bookmarkStart w:id="177" w:name="_Ref132059763"/>
      <w:bookmarkStart w:id="178" w:name="_Toc135431774"/>
      <w:r w:rsidRPr="007A67C0">
        <w:rPr>
          <w:rFonts w:cs="Arial"/>
          <w:color w:val="auto"/>
          <w:sz w:val="22"/>
          <w:szCs w:val="22"/>
        </w:rPr>
        <w:t xml:space="preserve">Table </w:t>
      </w:r>
      <w:r w:rsidRPr="007A67C0">
        <w:rPr>
          <w:rFonts w:cs="Arial"/>
          <w:color w:val="auto"/>
          <w:sz w:val="22"/>
          <w:szCs w:val="22"/>
        </w:rPr>
        <w:fldChar w:fldCharType="begin"/>
      </w:r>
      <w:r w:rsidRPr="007A67C0">
        <w:rPr>
          <w:rFonts w:cs="Arial"/>
          <w:color w:val="auto"/>
          <w:sz w:val="22"/>
          <w:szCs w:val="22"/>
        </w:rPr>
        <w:instrText xml:space="preserve"> SEQ Table \* ARABIC </w:instrText>
      </w:r>
      <w:r w:rsidRPr="007A67C0">
        <w:rPr>
          <w:rFonts w:cs="Arial"/>
          <w:color w:val="auto"/>
          <w:sz w:val="22"/>
          <w:szCs w:val="22"/>
        </w:rPr>
        <w:fldChar w:fldCharType="separate"/>
      </w:r>
      <w:r w:rsidR="002A13A4">
        <w:rPr>
          <w:rFonts w:cs="Arial"/>
          <w:noProof/>
          <w:color w:val="auto"/>
          <w:sz w:val="22"/>
          <w:szCs w:val="22"/>
        </w:rPr>
        <w:t>5</w:t>
      </w:r>
      <w:r w:rsidRPr="007A67C0">
        <w:rPr>
          <w:rFonts w:cs="Arial"/>
          <w:color w:val="auto"/>
          <w:sz w:val="22"/>
          <w:szCs w:val="22"/>
        </w:rPr>
        <w:fldChar w:fldCharType="end"/>
      </w:r>
      <w:bookmarkEnd w:id="177"/>
      <w:r w:rsidRPr="007A67C0">
        <w:rPr>
          <w:rFonts w:cs="Arial"/>
          <w:color w:val="auto"/>
          <w:sz w:val="22"/>
          <w:szCs w:val="22"/>
        </w:rPr>
        <w:t xml:space="preserve">. </w:t>
      </w:r>
      <w:r w:rsidR="003715FF" w:rsidRPr="007A67C0">
        <w:rPr>
          <w:rFonts w:cs="Arial"/>
          <w:color w:val="auto"/>
          <w:sz w:val="22"/>
          <w:szCs w:val="22"/>
        </w:rPr>
        <w:t xml:space="preserve">Scoring matrix for </w:t>
      </w:r>
      <w:r w:rsidR="007A67C0" w:rsidRPr="007A67C0">
        <w:rPr>
          <w:rFonts w:cs="Arial"/>
          <w:color w:val="auto"/>
          <w:sz w:val="22"/>
          <w:szCs w:val="22"/>
        </w:rPr>
        <w:t>different regression model</w:t>
      </w:r>
      <w:bookmarkEnd w:id="178"/>
    </w:p>
    <w:p w14:paraId="0794EB92" w14:textId="77777777" w:rsidR="005C64E9" w:rsidRDefault="00C81533" w:rsidP="005C64E9">
      <w:pPr>
        <w:keepNext/>
        <w:contextualSpacing/>
        <w:jc w:val="center"/>
      </w:pPr>
      <w:r>
        <w:rPr>
          <w:rFonts w:cs="Arial"/>
          <w:noProof/>
        </w:rPr>
        <mc:AlternateContent>
          <mc:Choice Requires="wpc">
            <w:drawing>
              <wp:inline distT="0" distB="0" distL="0" distR="0" wp14:anchorId="2888E622" wp14:editId="4DF3503D">
                <wp:extent cx="4291965" cy="1835921"/>
                <wp:effectExtent l="0" t="19050" r="13335" b="0"/>
                <wp:docPr id="12"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35999" y="0"/>
                            <a:ext cx="4256423" cy="1800000"/>
                            <a:chOff x="35999" y="0"/>
                            <a:chExt cx="4256423" cy="1800000"/>
                          </a:xfrm>
                        </wpg:grpSpPr>
                        <pic:pic xmlns:pic="http://schemas.openxmlformats.org/drawingml/2006/picture">
                          <pic:nvPicPr>
                            <pic:cNvPr id="13" name="Picture 13"/>
                            <pic:cNvPicPr>
                              <a:picLocks noChangeAspect="1"/>
                            </pic:cNvPicPr>
                          </pic:nvPicPr>
                          <pic:blipFill>
                            <a:blip r:embed="rId43"/>
                            <a:stretch>
                              <a:fillRect/>
                            </a:stretch>
                          </pic:blipFill>
                          <pic:spPr>
                            <a:xfrm>
                              <a:off x="35999" y="0"/>
                              <a:ext cx="4256423" cy="1800000"/>
                            </a:xfrm>
                            <a:prstGeom prst="rect">
                              <a:avLst/>
                            </a:prstGeom>
                            <a:ln>
                              <a:solidFill>
                                <a:schemeClr val="tx1"/>
                              </a:solidFill>
                            </a:ln>
                          </pic:spPr>
                        </pic:pic>
                        <wps:wsp>
                          <wps:cNvPr id="14" name="Rectangle 14"/>
                          <wps:cNvSpPr/>
                          <wps:spPr>
                            <a:xfrm>
                              <a:off x="93344" y="1205598"/>
                              <a:ext cx="4126231" cy="20011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w16du="http://schemas.microsoft.com/office/word/2023/wordml/word16du" xmlns:a="http://schemas.openxmlformats.org/drawingml/2006/main" xmlns:pic="http://schemas.openxmlformats.org/drawingml/2006/picture" xmlns:a14="http://schemas.microsoft.com/office/drawing/2010/main" xmlns:arto="http://schemas.microsoft.com/office/word/2006/arto" xmlns:a16="http://schemas.microsoft.com/office/drawing/2014/main">
            <w:pict w14:anchorId="70B8E7EA">
              <v:group id="Canvas 12" style="width:337.95pt;height:144.55pt;mso-position-horizontal-relative:char;mso-position-vertical-relative:line" coordsize="42919,18357" o:spid="_x0000_s1026" editas="canvas" w14:anchorId="7CF35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">
                <v:shape id="_x0000_s1027" style="position:absolute;width:42919;height:18357;visibility:visible;mso-wrap-style:square" filled="t" type="#_x0000_t75">
                  <v:fill o:detectmouseclick="t"/>
                  <v:path o:connecttype="none"/>
                </v:shape>
                <v:group id="Group 15" style="position:absolute;left:359;width:42565;height:18000" coordsize="42564,18000" coordorigin="359"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3" style="position:absolute;left:359;width:42565;height:18000;visibility:visible;mso-wrap-style:square" o:spid="_x0000_s1029"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">
                    <v:imagedata o:title="" r:id="rId44"/>
                    <v:path arrowok="t"/>
                  </v:shape>
                  <v:rect id="Rectangle 14" style="position:absolute;left:933;top:12055;width:41262;height:2002;visibility:visible;mso-wrap-style:square;v-text-anchor:middle" o:spid="_x0000_s1030" filled="f" strokecolor="#00b0f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"/>
                </v:group>
                <w10:anchorlock/>
              </v:group>
            </w:pict>
          </mc:Fallback>
        </mc:AlternateContent>
      </w:r>
    </w:p>
    <w:p w14:paraId="62449341" w14:textId="6F473E82" w:rsidR="009072EA" w:rsidRDefault="00473692" w:rsidP="00D75756">
      <w:pPr>
        <w:jc w:val="both"/>
      </w:pPr>
      <w:r w:rsidRPr="00BD7630">
        <w:t xml:space="preserve">Lastly, </w:t>
      </w:r>
      <w:r w:rsidR="001F2AEB">
        <w:t xml:space="preserve">grid search cross-validation (grid search CV) was performed </w:t>
      </w:r>
      <w:r w:rsidR="000029ED">
        <w:t>to find the best hyperparameter values for the random forest regression model.</w:t>
      </w:r>
      <w:r w:rsidR="00537642">
        <w:t xml:space="preserve"> </w:t>
      </w:r>
      <w:r w:rsidR="00E16250">
        <w:t xml:space="preserve">To determine </w:t>
      </w:r>
      <w:r w:rsidR="00EE24AA">
        <w:t xml:space="preserve">hyperparameter grid </w:t>
      </w:r>
      <w:r w:rsidR="00610CA8">
        <w:t>(</w:t>
      </w:r>
      <w:r w:rsidR="00174C65">
        <w:t>i.e.,</w:t>
      </w:r>
      <w:r w:rsidR="00610CA8">
        <w:t xml:space="preserve"> set of possible values for each hyperparameter), </w:t>
      </w:r>
      <w:r w:rsidR="00D824D3">
        <w:t>individual hyperparameters was</w:t>
      </w:r>
      <w:r w:rsidR="009870C4">
        <w:t xml:space="preserve"> </w:t>
      </w:r>
      <w:r w:rsidR="00D824D3">
        <w:lastRenderedPageBreak/>
        <w:t xml:space="preserve">tested </w:t>
      </w:r>
      <w:r w:rsidR="006F0911">
        <w:t>with a range of values. An example</w:t>
      </w:r>
      <w:r w:rsidR="002F13B0">
        <w:t xml:space="preserve"> is as shown in </w:t>
      </w:r>
      <w:r w:rsidR="00D16266">
        <w:fldChar w:fldCharType="begin"/>
      </w:r>
      <w:r w:rsidR="00D16266">
        <w:instrText xml:space="preserve"> REF _Ref132174861 \h </w:instrText>
      </w:r>
      <w:r w:rsidR="00D16266">
        <w:fldChar w:fldCharType="separate"/>
      </w:r>
      <w:r w:rsidR="001F4F2C" w:rsidRPr="5B6C8BBB">
        <w:t xml:space="preserve">Figure </w:t>
      </w:r>
      <w:r w:rsidR="001F4F2C">
        <w:rPr>
          <w:noProof/>
        </w:rPr>
        <w:t>16</w:t>
      </w:r>
      <w:r w:rsidR="00D16266">
        <w:fldChar w:fldCharType="end"/>
      </w:r>
      <w:r w:rsidR="00D16266">
        <w:t xml:space="preserve">. </w:t>
      </w:r>
      <w:r w:rsidR="00614DE5">
        <w:t xml:space="preserve">The range of values which yield the </w:t>
      </w:r>
      <w:r w:rsidR="00863924">
        <w:t xml:space="preserve">better accuracy will be added to the hyperparameter </w:t>
      </w:r>
      <w:r w:rsidR="003D28AB">
        <w:t xml:space="preserve">grid for grid search CV tuning. </w:t>
      </w:r>
    </w:p>
    <w:p w14:paraId="42EEAF47" w14:textId="77777777" w:rsidR="009E21F1" w:rsidRDefault="009E21F1" w:rsidP="009E21F1">
      <w:pPr>
        <w:keepNext/>
        <w:jc w:val="center"/>
      </w:pPr>
      <w:r w:rsidRPr="009E21F1">
        <w:rPr>
          <w:noProof/>
        </w:rPr>
        <w:drawing>
          <wp:inline distT="0" distB="0" distL="0" distR="0" wp14:anchorId="66E1B196" wp14:editId="78D62855">
            <wp:extent cx="4320000" cy="2155692"/>
            <wp:effectExtent l="19050" t="19050" r="23495" b="1651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0000" cy="2155692"/>
                    </a:xfrm>
                    <a:prstGeom prst="rect">
                      <a:avLst/>
                    </a:prstGeom>
                    <a:ln>
                      <a:solidFill>
                        <a:schemeClr val="tx1"/>
                      </a:solidFill>
                    </a:ln>
                  </pic:spPr>
                </pic:pic>
              </a:graphicData>
            </a:graphic>
          </wp:inline>
        </w:drawing>
      </w:r>
    </w:p>
    <w:p w14:paraId="0570FD84" w14:textId="442E38F6" w:rsidR="009E21F1" w:rsidRPr="00B152BE" w:rsidRDefault="009E21F1" w:rsidP="009E21F1">
      <w:pPr>
        <w:pStyle w:val="Caption"/>
        <w:jc w:val="center"/>
        <w:rPr>
          <w:color w:val="auto"/>
          <w:sz w:val="22"/>
          <w:szCs w:val="22"/>
        </w:rPr>
      </w:pPr>
      <w:bookmarkStart w:id="179" w:name="_Ref132174861"/>
      <w:bookmarkStart w:id="180" w:name="_Toc135431746"/>
      <w:r w:rsidRPr="5B6C8BBB">
        <w:rPr>
          <w:color w:val="auto"/>
          <w:sz w:val="22"/>
          <w:szCs w:val="22"/>
        </w:rPr>
        <w:t xml:space="preserve">Figure </w:t>
      </w:r>
      <w:r w:rsidRPr="5B6C8BBB">
        <w:rPr>
          <w:color w:val="auto"/>
          <w:sz w:val="22"/>
          <w:szCs w:val="22"/>
        </w:rPr>
        <w:fldChar w:fldCharType="begin"/>
      </w:r>
      <w:r w:rsidRPr="5B6C8BBB">
        <w:rPr>
          <w:color w:val="auto"/>
          <w:sz w:val="22"/>
          <w:szCs w:val="22"/>
        </w:rPr>
        <w:instrText xml:space="preserve"> SEQ Figure \* ARABIC </w:instrText>
      </w:r>
      <w:r w:rsidRPr="5B6C8BBB">
        <w:rPr>
          <w:color w:val="auto"/>
          <w:sz w:val="22"/>
          <w:szCs w:val="22"/>
        </w:rPr>
        <w:fldChar w:fldCharType="separate"/>
      </w:r>
      <w:r w:rsidR="002A13A4">
        <w:rPr>
          <w:noProof/>
          <w:color w:val="auto"/>
          <w:sz w:val="22"/>
          <w:szCs w:val="22"/>
        </w:rPr>
        <w:t>16</w:t>
      </w:r>
      <w:r w:rsidRPr="5B6C8BBB">
        <w:rPr>
          <w:color w:val="auto"/>
          <w:sz w:val="22"/>
          <w:szCs w:val="22"/>
        </w:rPr>
        <w:fldChar w:fldCharType="end"/>
      </w:r>
      <w:bookmarkEnd w:id="179"/>
      <w:r w:rsidRPr="5B6C8BBB">
        <w:rPr>
          <w:color w:val="auto"/>
          <w:sz w:val="22"/>
          <w:szCs w:val="22"/>
        </w:rPr>
        <w:t xml:space="preserve">. </w:t>
      </w:r>
      <w:r w:rsidR="00387532" w:rsidRPr="5B6C8BBB">
        <w:rPr>
          <w:color w:val="auto"/>
          <w:sz w:val="22"/>
          <w:szCs w:val="22"/>
        </w:rPr>
        <w:t xml:space="preserve">Checking of </w:t>
      </w:r>
      <w:r w:rsidR="00A204DE" w:rsidRPr="5B6C8BBB">
        <w:rPr>
          <w:color w:val="auto"/>
          <w:sz w:val="22"/>
          <w:szCs w:val="22"/>
        </w:rPr>
        <w:t xml:space="preserve">model accuracy over a range of </w:t>
      </w:r>
      <w:proofErr w:type="spellStart"/>
      <w:r w:rsidR="00A204DE" w:rsidRPr="5B6C8BBB">
        <w:rPr>
          <w:color w:val="auto"/>
          <w:sz w:val="22"/>
          <w:szCs w:val="22"/>
        </w:rPr>
        <w:t>n_estimators</w:t>
      </w:r>
      <w:proofErr w:type="spellEnd"/>
      <w:r w:rsidR="00A204DE" w:rsidRPr="5B6C8BBB">
        <w:rPr>
          <w:color w:val="auto"/>
          <w:sz w:val="22"/>
          <w:szCs w:val="22"/>
        </w:rPr>
        <w:t xml:space="preserve"> values</w:t>
      </w:r>
      <w:bookmarkEnd w:id="180"/>
    </w:p>
    <w:p w14:paraId="3ABA2C7F" w14:textId="17EAA308" w:rsidR="009E21F1" w:rsidRDefault="008E40D4" w:rsidP="00D75756">
      <w:pPr>
        <w:jc w:val="both"/>
      </w:pPr>
      <w:r>
        <w:t xml:space="preserve">The hyperparameters </w:t>
      </w:r>
      <w:r w:rsidR="00B152BE">
        <w:t xml:space="preserve">considered for tuning include </w:t>
      </w:r>
      <w:proofErr w:type="spellStart"/>
      <w:r w:rsidR="00B152BE" w:rsidRPr="00B152BE">
        <w:rPr>
          <w:i/>
          <w:iCs/>
        </w:rPr>
        <w:t>n_estimators</w:t>
      </w:r>
      <w:proofErr w:type="spellEnd"/>
      <w:r w:rsidR="00B152BE" w:rsidRPr="00B152BE">
        <w:rPr>
          <w:i/>
          <w:iCs/>
        </w:rPr>
        <w:t xml:space="preserve">, criterion, bootstrap and </w:t>
      </w:r>
      <w:proofErr w:type="spellStart"/>
      <w:r w:rsidR="00B152BE" w:rsidRPr="00B152BE">
        <w:rPr>
          <w:i/>
          <w:iCs/>
        </w:rPr>
        <w:t>min_samples_split</w:t>
      </w:r>
      <w:proofErr w:type="spellEnd"/>
      <w:r w:rsidR="00B152BE">
        <w:t xml:space="preserve">. Snippets of the code performing grid search CV </w:t>
      </w:r>
      <w:r w:rsidR="000A66E1">
        <w:t xml:space="preserve">are shown in </w:t>
      </w:r>
      <w:r w:rsidR="000A66E1">
        <w:fldChar w:fldCharType="begin"/>
      </w:r>
      <w:r w:rsidR="000A66E1">
        <w:instrText xml:space="preserve"> REF _Ref132175274 \h </w:instrText>
      </w:r>
      <w:r w:rsidR="000A66E1">
        <w:fldChar w:fldCharType="separate"/>
      </w:r>
      <w:r w:rsidR="001F4F2C" w:rsidRPr="3B63F70A">
        <w:rPr>
          <w:rFonts w:cs="Arial"/>
        </w:rPr>
        <w:t xml:space="preserve">Figure </w:t>
      </w:r>
      <w:r w:rsidR="001F4F2C">
        <w:rPr>
          <w:rFonts w:cs="Arial"/>
          <w:noProof/>
        </w:rPr>
        <w:t>17</w:t>
      </w:r>
      <w:r w:rsidR="000A66E1">
        <w:fldChar w:fldCharType="end"/>
      </w:r>
      <w:r w:rsidR="000A66E1">
        <w:t xml:space="preserve"> and </w:t>
      </w:r>
      <w:r w:rsidR="000A66E1">
        <w:fldChar w:fldCharType="begin"/>
      </w:r>
      <w:r w:rsidR="000A66E1">
        <w:instrText xml:space="preserve"> REF _Ref132175275 \h </w:instrText>
      </w:r>
      <w:r w:rsidR="000A66E1">
        <w:fldChar w:fldCharType="separate"/>
      </w:r>
      <w:r w:rsidR="001F4F2C" w:rsidRPr="7F4BC13C">
        <w:rPr>
          <w:rFonts w:cs="Arial"/>
        </w:rPr>
        <w:t xml:space="preserve">Figure </w:t>
      </w:r>
      <w:r w:rsidR="001F4F2C">
        <w:rPr>
          <w:rFonts w:cs="Arial"/>
          <w:noProof/>
        </w:rPr>
        <w:t>18</w:t>
      </w:r>
      <w:r w:rsidR="000A66E1">
        <w:fldChar w:fldCharType="end"/>
      </w:r>
      <w:r w:rsidR="000A66E1">
        <w:t xml:space="preserve">. </w:t>
      </w:r>
      <w:r w:rsidR="00E4678D">
        <w:t xml:space="preserve">The model score for number of likes and comments prediction are </w:t>
      </w:r>
      <w:r w:rsidR="00195495">
        <w:t xml:space="preserve">0.77 and 0.94 respectively. </w:t>
      </w:r>
    </w:p>
    <w:p w14:paraId="28FD0BA8" w14:textId="77777777" w:rsidR="00E37AEA" w:rsidRDefault="00A8492B" w:rsidP="00E37AEA">
      <w:pPr>
        <w:keepNext/>
        <w:jc w:val="center"/>
      </w:pPr>
      <w:r>
        <w:rPr>
          <w:rFonts w:cs="Arial"/>
          <w:noProof/>
        </w:rPr>
        <w:lastRenderedPageBreak/>
        <mc:AlternateContent>
          <mc:Choice Requires="wpc">
            <w:drawing>
              <wp:inline distT="0" distB="0" distL="0" distR="0" wp14:anchorId="293A2655" wp14:editId="75F8C69E">
                <wp:extent cx="5486400" cy="2717765"/>
                <wp:effectExtent l="0" t="19050" r="0" b="6985"/>
                <wp:docPr id="9"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Picture 11"/>
                          <pic:cNvPicPr>
                            <a:picLocks noChangeAspect="1"/>
                          </pic:cNvPicPr>
                        </pic:nvPicPr>
                        <pic:blipFill>
                          <a:blip r:embed="rId46"/>
                          <a:stretch>
                            <a:fillRect/>
                          </a:stretch>
                        </pic:blipFill>
                        <pic:spPr>
                          <a:xfrm>
                            <a:off x="581025" y="0"/>
                            <a:ext cx="4320000" cy="2681766"/>
                          </a:xfrm>
                          <a:prstGeom prst="rect">
                            <a:avLst/>
                          </a:prstGeom>
                          <a:ln>
                            <a:solidFill>
                              <a:schemeClr val="tx1"/>
                            </a:solidFill>
                          </a:ln>
                        </pic:spPr>
                      </pic:pic>
                    </wpc:wpc>
                  </a:graphicData>
                </a:graphic>
              </wp:inline>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xmlns:a16="http://schemas.microsoft.com/office/drawing/2014/main">
            <w:pict w14:anchorId="5FFC8456">
              <v:group id="Canvas 9" style="width:6in;height:214pt;mso-position-horizontal-relative:char;mso-position-vertical-relative:line" coordsize="54864,27171" o:spid="_x0000_s1026" editas="canvas" w14:anchorId="61CB5D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27171;visibility:visible;mso-wrap-style:square" filled="t" type="#_x0000_t75">
                  <v:fill o:detectmouseclick="t"/>
                  <v:path o:connecttype="none"/>
                </v:shape>
                <v:shape id="Picture 11" style="position:absolute;left:5810;width:43200;height:26817;visibility:visible;mso-wrap-style:square" o:spid="_x0000_s1028"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">
                  <v:imagedata o:title="" r:id="rId47"/>
                  <v:path arrowok="t"/>
                </v:shape>
                <w10:anchorlock/>
              </v:group>
            </w:pict>
          </mc:Fallback>
        </mc:AlternateContent>
      </w:r>
    </w:p>
    <w:p w14:paraId="5F5111FC" w14:textId="2446FA33" w:rsidR="009072EA" w:rsidRDefault="00E37AEA" w:rsidP="004A73D5">
      <w:pPr>
        <w:pStyle w:val="Caption"/>
        <w:keepNext/>
        <w:contextualSpacing/>
        <w:jc w:val="center"/>
        <w:rPr>
          <w:rFonts w:cs="Arial"/>
          <w:color w:val="auto"/>
          <w:sz w:val="22"/>
          <w:szCs w:val="22"/>
        </w:rPr>
      </w:pPr>
      <w:bookmarkStart w:id="181" w:name="_Ref132175274"/>
      <w:bookmarkStart w:id="182" w:name="_Toc135431747"/>
      <w:r w:rsidRPr="3B63F70A">
        <w:rPr>
          <w:rFonts w:cs="Arial"/>
          <w:color w:val="auto"/>
          <w:sz w:val="22"/>
          <w:szCs w:val="22"/>
        </w:rPr>
        <w:t xml:space="preserve">Figure </w:t>
      </w:r>
      <w:r w:rsidRPr="3B63F70A">
        <w:rPr>
          <w:rFonts w:cs="Arial"/>
          <w:color w:val="auto"/>
          <w:sz w:val="22"/>
          <w:szCs w:val="22"/>
        </w:rPr>
        <w:fldChar w:fldCharType="begin"/>
      </w:r>
      <w:r w:rsidRPr="3B63F70A">
        <w:rPr>
          <w:rFonts w:cs="Arial"/>
          <w:color w:val="auto"/>
          <w:sz w:val="22"/>
          <w:szCs w:val="22"/>
        </w:rPr>
        <w:instrText xml:space="preserve"> SEQ Figure \* ARABIC </w:instrText>
      </w:r>
      <w:r w:rsidRPr="3B63F70A">
        <w:rPr>
          <w:rFonts w:cs="Arial"/>
          <w:color w:val="auto"/>
          <w:sz w:val="22"/>
          <w:szCs w:val="22"/>
        </w:rPr>
        <w:fldChar w:fldCharType="separate"/>
      </w:r>
      <w:r w:rsidR="002A13A4">
        <w:rPr>
          <w:rFonts w:cs="Arial"/>
          <w:noProof/>
          <w:color w:val="auto"/>
          <w:sz w:val="22"/>
          <w:szCs w:val="22"/>
        </w:rPr>
        <w:t>17</w:t>
      </w:r>
      <w:r w:rsidRPr="3B63F70A">
        <w:rPr>
          <w:rFonts w:cs="Arial"/>
          <w:color w:val="auto"/>
          <w:sz w:val="22"/>
          <w:szCs w:val="22"/>
        </w:rPr>
        <w:fldChar w:fldCharType="end"/>
      </w:r>
      <w:bookmarkEnd w:id="181"/>
      <w:r w:rsidRPr="3B63F70A">
        <w:rPr>
          <w:rFonts w:cs="Arial"/>
          <w:color w:val="auto"/>
          <w:sz w:val="22"/>
          <w:szCs w:val="22"/>
        </w:rPr>
        <w:t xml:space="preserve">. </w:t>
      </w:r>
      <w:r w:rsidR="00621710" w:rsidRPr="3B63F70A">
        <w:rPr>
          <w:rFonts w:cs="Arial"/>
          <w:color w:val="auto"/>
          <w:sz w:val="22"/>
          <w:szCs w:val="22"/>
        </w:rPr>
        <w:t xml:space="preserve">Snippet </w:t>
      </w:r>
      <w:r w:rsidR="000A691C" w:rsidRPr="3B63F70A">
        <w:rPr>
          <w:rFonts w:cs="Arial"/>
          <w:color w:val="auto"/>
          <w:sz w:val="22"/>
          <w:szCs w:val="22"/>
        </w:rPr>
        <w:t xml:space="preserve">of code performing </w:t>
      </w:r>
      <w:proofErr w:type="spellStart"/>
      <w:r w:rsidR="000A691C" w:rsidRPr="3B63F70A">
        <w:rPr>
          <w:rFonts w:cs="Arial"/>
          <w:color w:val="auto"/>
          <w:sz w:val="22"/>
          <w:szCs w:val="22"/>
        </w:rPr>
        <w:t>GridSearchCV</w:t>
      </w:r>
      <w:proofErr w:type="spellEnd"/>
      <w:r w:rsidR="000A691C" w:rsidRPr="3B63F70A">
        <w:rPr>
          <w:rFonts w:cs="Arial"/>
          <w:color w:val="auto"/>
          <w:sz w:val="22"/>
          <w:szCs w:val="22"/>
        </w:rPr>
        <w:t xml:space="preserve"> to</w:t>
      </w:r>
      <w:r w:rsidR="005004F3" w:rsidRPr="3B63F70A">
        <w:rPr>
          <w:rFonts w:cs="Arial"/>
          <w:color w:val="auto"/>
          <w:sz w:val="22"/>
          <w:szCs w:val="22"/>
        </w:rPr>
        <w:t xml:space="preserve"> find best parameters </w:t>
      </w:r>
      <w:r w:rsidR="007F42AE" w:rsidRPr="3B63F70A">
        <w:rPr>
          <w:rFonts w:cs="Arial"/>
          <w:color w:val="auto"/>
          <w:sz w:val="22"/>
          <w:szCs w:val="22"/>
        </w:rPr>
        <w:t>for</w:t>
      </w:r>
      <w:r w:rsidR="0024438E">
        <w:rPr>
          <w:rFonts w:cs="Arial"/>
          <w:color w:val="auto"/>
          <w:sz w:val="22"/>
          <w:szCs w:val="22"/>
        </w:rPr>
        <w:t xml:space="preserve"> prediction of</w:t>
      </w:r>
      <w:r w:rsidR="007F42AE" w:rsidRPr="3B63F70A">
        <w:rPr>
          <w:rFonts w:cs="Arial"/>
          <w:color w:val="auto"/>
          <w:sz w:val="22"/>
          <w:szCs w:val="22"/>
        </w:rPr>
        <w:t xml:space="preserve"> number of likes</w:t>
      </w:r>
      <w:bookmarkEnd w:id="182"/>
    </w:p>
    <w:p w14:paraId="3F077DCA" w14:textId="667ACC44" w:rsidR="00AF347D" w:rsidRDefault="00C74817" w:rsidP="00AA36A1">
      <w:pPr>
        <w:jc w:val="center"/>
      </w:pPr>
      <w:r>
        <w:rPr>
          <w:noProof/>
        </w:rPr>
        <mc:AlternateContent>
          <mc:Choice Requires="wpc">
            <w:drawing>
              <wp:inline distT="0" distB="0" distL="0" distR="0" wp14:anchorId="0FFB2858" wp14:editId="01EA2C38">
                <wp:extent cx="5486400" cy="2877100"/>
                <wp:effectExtent l="0" t="19050" r="0" b="0"/>
                <wp:docPr id="19"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 name="Picture 20"/>
                          <pic:cNvPicPr>
                            <a:picLocks noChangeAspect="1"/>
                          </pic:cNvPicPr>
                        </pic:nvPicPr>
                        <pic:blipFill>
                          <a:blip r:embed="rId48"/>
                          <a:stretch>
                            <a:fillRect/>
                          </a:stretch>
                        </pic:blipFill>
                        <pic:spPr>
                          <a:xfrm>
                            <a:off x="598631" y="1"/>
                            <a:ext cx="4320000" cy="2841101"/>
                          </a:xfrm>
                          <a:prstGeom prst="rect">
                            <a:avLst/>
                          </a:prstGeom>
                          <a:ln>
                            <a:solidFill>
                              <a:schemeClr val="tx1"/>
                            </a:solidFill>
                          </a:ln>
                        </pic:spPr>
                      </pic:pic>
                    </wpc:wpc>
                  </a:graphicData>
                </a:graphic>
              </wp:inline>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xmlns:a16="http://schemas.microsoft.com/office/drawing/2014/main">
            <w:pict w14:anchorId="72649DE9">
              <v:group id="Canvas 19" style="width:6in;height:226.55pt;mso-position-horizontal-relative:char;mso-position-vertical-relative:line" coordsize="54864,28765" o:spid="_x0000_s1026" editas="canvas" w14:anchorId="06DE28A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">
                <v:shape id="_x0000_s1027" style="position:absolute;width:54864;height:28765;visibility:visible;mso-wrap-style:square" filled="t" type="#_x0000_t75">
                  <v:fill o:detectmouseclick="t"/>
                  <v:path o:connecttype="none"/>
                </v:shape>
                <v:shape id="Picture 20" style="position:absolute;left:5986;width:43200;height:28411;visibility:visible;mso-wrap-style:square" o:spid="_x0000_s1028"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">
                  <v:imagedata o:title="" r:id="rId49"/>
                  <v:path arrowok="t"/>
                </v:shape>
                <w10:anchorlock/>
              </v:group>
            </w:pict>
          </mc:Fallback>
        </mc:AlternateContent>
      </w:r>
    </w:p>
    <w:p w14:paraId="386B166C" w14:textId="456444AE" w:rsidR="004A73D5" w:rsidRPr="004125D3" w:rsidRDefault="004A73D5" w:rsidP="7F4BC13C">
      <w:pPr>
        <w:pStyle w:val="Caption"/>
        <w:keepNext/>
        <w:contextualSpacing/>
        <w:jc w:val="center"/>
        <w:rPr>
          <w:rFonts w:cs="Arial"/>
          <w:color w:val="auto"/>
          <w:sz w:val="22"/>
          <w:szCs w:val="22"/>
        </w:rPr>
      </w:pPr>
      <w:bookmarkStart w:id="183" w:name="_Ref132175275"/>
      <w:bookmarkStart w:id="184" w:name="_Toc135431748"/>
      <w:r w:rsidRPr="7F4BC13C">
        <w:rPr>
          <w:rFonts w:cs="Arial"/>
          <w:color w:val="auto"/>
          <w:sz w:val="22"/>
          <w:szCs w:val="22"/>
        </w:rPr>
        <w:t xml:space="preserve">Figure </w:t>
      </w:r>
      <w:r w:rsidRPr="7F4BC13C">
        <w:rPr>
          <w:rFonts w:cs="Arial"/>
          <w:color w:val="auto"/>
          <w:sz w:val="22"/>
          <w:szCs w:val="22"/>
        </w:rPr>
        <w:fldChar w:fldCharType="begin"/>
      </w:r>
      <w:r w:rsidRPr="7F4BC13C">
        <w:rPr>
          <w:rFonts w:cs="Arial"/>
          <w:color w:val="auto"/>
          <w:sz w:val="22"/>
          <w:szCs w:val="22"/>
        </w:rPr>
        <w:instrText xml:space="preserve"> SEQ Figure \* ARABIC </w:instrText>
      </w:r>
      <w:r w:rsidRPr="7F4BC13C">
        <w:rPr>
          <w:rFonts w:cs="Arial"/>
          <w:color w:val="auto"/>
          <w:sz w:val="22"/>
          <w:szCs w:val="22"/>
        </w:rPr>
        <w:fldChar w:fldCharType="separate"/>
      </w:r>
      <w:r w:rsidR="002A13A4">
        <w:rPr>
          <w:rFonts w:cs="Arial"/>
          <w:noProof/>
          <w:color w:val="auto"/>
          <w:sz w:val="22"/>
          <w:szCs w:val="22"/>
        </w:rPr>
        <w:t>18</w:t>
      </w:r>
      <w:r w:rsidRPr="7F4BC13C">
        <w:rPr>
          <w:rFonts w:cs="Arial"/>
          <w:color w:val="auto"/>
          <w:sz w:val="22"/>
          <w:szCs w:val="22"/>
        </w:rPr>
        <w:fldChar w:fldCharType="end"/>
      </w:r>
      <w:bookmarkEnd w:id="183"/>
      <w:r w:rsidRPr="7F4BC13C">
        <w:rPr>
          <w:rFonts w:cs="Arial"/>
          <w:color w:val="auto"/>
          <w:sz w:val="22"/>
          <w:szCs w:val="22"/>
        </w:rPr>
        <w:t xml:space="preserve">. Snippet of code performing </w:t>
      </w:r>
      <w:proofErr w:type="spellStart"/>
      <w:r w:rsidRPr="7F4BC13C">
        <w:rPr>
          <w:rFonts w:cs="Arial"/>
          <w:color w:val="auto"/>
          <w:sz w:val="22"/>
          <w:szCs w:val="22"/>
        </w:rPr>
        <w:t>GridSearchCV</w:t>
      </w:r>
      <w:proofErr w:type="spellEnd"/>
      <w:r w:rsidRPr="7F4BC13C">
        <w:rPr>
          <w:rFonts w:cs="Arial"/>
          <w:color w:val="auto"/>
          <w:sz w:val="22"/>
          <w:szCs w:val="22"/>
        </w:rPr>
        <w:t xml:space="preserve"> to find best parameters for prediction of number of comments</w:t>
      </w:r>
      <w:bookmarkEnd w:id="184"/>
    </w:p>
    <w:p w14:paraId="7AB1E400" w14:textId="77777777" w:rsidR="00DA793B" w:rsidRPr="00644CA5" w:rsidRDefault="00DA793B" w:rsidP="00DA793B">
      <w:pPr>
        <w:rPr>
          <w:rFonts w:cs="Arial"/>
        </w:rPr>
      </w:pPr>
    </w:p>
    <w:p w14:paraId="36E210C4" w14:textId="4C28E0D0" w:rsidR="00EE4E71" w:rsidRPr="00644CA5" w:rsidRDefault="00D13D1C" w:rsidP="00D13D1C">
      <w:pPr>
        <w:pStyle w:val="Heading2"/>
        <w:rPr>
          <w:rFonts w:cs="Arial"/>
        </w:rPr>
      </w:pPr>
      <w:bookmarkStart w:id="185" w:name="_Toc133134625"/>
      <w:bookmarkStart w:id="186" w:name="_Toc135438680"/>
      <w:r w:rsidRPr="7F4BC13C">
        <w:rPr>
          <w:rFonts w:cs="Arial"/>
        </w:rPr>
        <w:t>User Interface</w:t>
      </w:r>
      <w:bookmarkEnd w:id="185"/>
      <w:bookmarkEnd w:id="186"/>
    </w:p>
    <w:p w14:paraId="6C03E489" w14:textId="5D3F68C7" w:rsidR="3248E398" w:rsidRPr="00644CA5" w:rsidRDefault="4E69E814" w:rsidP="00C923D2">
      <w:pPr>
        <w:jc w:val="both"/>
        <w:rPr>
          <w:rFonts w:cs="Arial"/>
        </w:rPr>
      </w:pPr>
      <w:r w:rsidRPr="7F4BC13C">
        <w:rPr>
          <w:rFonts w:cs="Arial"/>
        </w:rPr>
        <w:t xml:space="preserve">During production mode, </w:t>
      </w:r>
      <w:r w:rsidR="001F4F2C">
        <w:rPr>
          <w:rFonts w:cs="Arial"/>
        </w:rPr>
        <w:t>Instagram</w:t>
      </w:r>
      <w:r w:rsidRPr="7F4BC13C">
        <w:rPr>
          <w:rFonts w:cs="Arial"/>
        </w:rPr>
        <w:t xml:space="preserve"> user account data will be downloaded to IG4U system and </w:t>
      </w:r>
      <w:r w:rsidR="001F4F2C">
        <w:rPr>
          <w:rFonts w:cs="Arial"/>
        </w:rPr>
        <w:t xml:space="preserve">be </w:t>
      </w:r>
      <w:r w:rsidRPr="7F4BC13C">
        <w:rPr>
          <w:rFonts w:cs="Arial"/>
        </w:rPr>
        <w:t xml:space="preserve">processed by data deep processing </w:t>
      </w:r>
      <w:r w:rsidR="001F4F2C">
        <w:rPr>
          <w:rFonts w:cs="Arial"/>
        </w:rPr>
        <w:t>as well as the 3</w:t>
      </w:r>
      <w:r w:rsidRPr="7F4BC13C">
        <w:rPr>
          <w:rFonts w:cs="Arial"/>
        </w:rPr>
        <w:t xml:space="preserve"> models</w:t>
      </w:r>
      <w:r w:rsidR="001F4F2C">
        <w:rPr>
          <w:rFonts w:cs="Arial"/>
        </w:rPr>
        <w:t xml:space="preserve"> discussed earlier.</w:t>
      </w:r>
      <w:r w:rsidR="00282228">
        <w:rPr>
          <w:rFonts w:cs="Arial"/>
        </w:rPr>
        <w:t xml:space="preserve"> The processed data are then integrated with </w:t>
      </w:r>
      <w:r w:rsidR="00282228" w:rsidRPr="7F4BC13C">
        <w:rPr>
          <w:rFonts w:cs="Arial"/>
        </w:rPr>
        <w:t>account profile, post, analysis, prediction and IG4U DB grouping reference data for WEB publisher.</w:t>
      </w:r>
      <w:r w:rsidR="00282228">
        <w:rPr>
          <w:rFonts w:cs="Arial"/>
        </w:rPr>
        <w:t xml:space="preserve"> The web output is based on the type of account </w:t>
      </w:r>
      <w:r w:rsidR="00282228">
        <w:rPr>
          <w:rFonts w:cs="Arial"/>
        </w:rPr>
        <w:lastRenderedPageBreak/>
        <w:t xml:space="preserve">which the user has subscribed to – free or paid. </w:t>
      </w:r>
      <w:r w:rsidR="00C923D2">
        <w:rPr>
          <w:rFonts w:cs="Arial"/>
        </w:rPr>
        <w:t>As such, o</w:t>
      </w:r>
      <w:r w:rsidR="00C923D2" w:rsidRPr="7F4BC13C">
        <w:rPr>
          <w:rFonts w:cs="Arial"/>
        </w:rPr>
        <w:t>nce system</w:t>
      </w:r>
      <w:r w:rsidR="00C923D2">
        <w:rPr>
          <w:rFonts w:cs="Arial"/>
        </w:rPr>
        <w:t xml:space="preserve"> has identified the</w:t>
      </w:r>
      <w:r w:rsidR="00C923D2" w:rsidRPr="7F4BC13C">
        <w:rPr>
          <w:rFonts w:cs="Arial"/>
        </w:rPr>
        <w:t xml:space="preserve"> user </w:t>
      </w:r>
      <w:r w:rsidR="00C923D2">
        <w:rPr>
          <w:rFonts w:cs="Arial"/>
        </w:rPr>
        <w:t>account type</w:t>
      </w:r>
      <w:r w:rsidR="00C923D2" w:rsidRPr="7F4BC13C">
        <w:rPr>
          <w:rFonts w:cs="Arial"/>
        </w:rPr>
        <w:t xml:space="preserve"> from IG4U SQL DB, system will decide </w:t>
      </w:r>
      <w:r w:rsidR="00C923D2">
        <w:rPr>
          <w:rFonts w:cs="Arial"/>
        </w:rPr>
        <w:t>w</w:t>
      </w:r>
      <w:r w:rsidR="00C923D2" w:rsidRPr="7F4BC13C">
        <w:rPr>
          <w:rFonts w:cs="Arial"/>
        </w:rPr>
        <w:t>eb version and display for user review.</w:t>
      </w:r>
    </w:p>
    <w:p w14:paraId="447F8908" w14:textId="4351B977" w:rsidR="008E4A7A" w:rsidRDefault="004362C9" w:rsidP="009F6B36">
      <w:pPr>
        <w:keepNext/>
        <w:jc w:val="center"/>
      </w:pPr>
      <w:r w:rsidRPr="004362C9">
        <w:rPr>
          <w:noProof/>
        </w:rPr>
        <w:t xml:space="preserve"> </w:t>
      </w:r>
      <w:r w:rsidRPr="004362C9">
        <w:rPr>
          <w:noProof/>
        </w:rPr>
        <w:drawing>
          <wp:inline distT="0" distB="0" distL="0" distR="0" wp14:anchorId="31F70755" wp14:editId="42ED5D7E">
            <wp:extent cx="5502368" cy="4680000"/>
            <wp:effectExtent l="0" t="0" r="3175" b="6350"/>
            <wp:docPr id="21230896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89657" name=""/>
                    <pic:cNvPicPr/>
                  </pic:nvPicPr>
                  <pic:blipFill>
                    <a:blip r:embed="rId50"/>
                    <a:stretch>
                      <a:fillRect/>
                    </a:stretch>
                  </pic:blipFill>
                  <pic:spPr>
                    <a:xfrm>
                      <a:off x="0" y="0"/>
                      <a:ext cx="5502368" cy="4680000"/>
                    </a:xfrm>
                    <a:prstGeom prst="rect">
                      <a:avLst/>
                    </a:prstGeom>
                  </pic:spPr>
                </pic:pic>
              </a:graphicData>
            </a:graphic>
          </wp:inline>
        </w:drawing>
      </w:r>
    </w:p>
    <w:p w14:paraId="6BB8C202" w14:textId="542E51DA" w:rsidR="008E4A7A" w:rsidRPr="00B91B13" w:rsidRDefault="008E4A7A" w:rsidP="00B91B13">
      <w:pPr>
        <w:jc w:val="center"/>
        <w:rPr>
          <w:i/>
          <w:iCs/>
        </w:rPr>
      </w:pPr>
      <w:bookmarkStart w:id="187" w:name="_Toc135431749"/>
      <w:r w:rsidRPr="00B91B13">
        <w:rPr>
          <w:i/>
          <w:iCs/>
        </w:rPr>
        <w:t xml:space="preserve">Figure </w:t>
      </w:r>
      <w:r w:rsidRPr="00B91B13">
        <w:rPr>
          <w:i/>
          <w:iCs/>
        </w:rPr>
        <w:fldChar w:fldCharType="begin"/>
      </w:r>
      <w:r w:rsidRPr="00B91B13">
        <w:rPr>
          <w:i/>
          <w:iCs/>
        </w:rPr>
        <w:instrText xml:space="preserve"> SEQ Figure \* ARABIC </w:instrText>
      </w:r>
      <w:r w:rsidRPr="00B91B13">
        <w:rPr>
          <w:i/>
          <w:iCs/>
        </w:rPr>
        <w:fldChar w:fldCharType="separate"/>
      </w:r>
      <w:r w:rsidR="002A13A4">
        <w:rPr>
          <w:i/>
          <w:iCs/>
          <w:noProof/>
        </w:rPr>
        <w:t>19</w:t>
      </w:r>
      <w:r w:rsidRPr="00B91B13">
        <w:rPr>
          <w:i/>
          <w:iCs/>
          <w:noProof/>
        </w:rPr>
        <w:fldChar w:fldCharType="end"/>
      </w:r>
      <w:r w:rsidRPr="00B91B13">
        <w:rPr>
          <w:i/>
          <w:iCs/>
        </w:rPr>
        <w:t xml:space="preserve"> Final User Interface System Design</w:t>
      </w:r>
      <w:bookmarkEnd w:id="187"/>
    </w:p>
    <w:p w14:paraId="452BC170" w14:textId="6FA482B9" w:rsidR="3B63F70A" w:rsidRDefault="3B63F70A" w:rsidP="00577D63">
      <w:pPr>
        <w:jc w:val="center"/>
      </w:pPr>
    </w:p>
    <w:p w14:paraId="7EFC6099" w14:textId="1B17FC35" w:rsidR="61C1409E" w:rsidRPr="0069694B" w:rsidRDefault="68006E13" w:rsidP="05542E09">
      <w:pPr>
        <w:rPr>
          <w:b/>
          <w:bCs/>
        </w:rPr>
      </w:pPr>
      <w:r w:rsidRPr="009F6B36">
        <w:rPr>
          <w:b/>
          <w:bCs/>
        </w:rPr>
        <w:t xml:space="preserve">Login </w:t>
      </w:r>
      <w:r w:rsidR="0069694B" w:rsidRPr="7F4BC13C">
        <w:rPr>
          <w:b/>
          <w:bCs/>
        </w:rPr>
        <w:t>L</w:t>
      </w:r>
      <w:r w:rsidRPr="7F4BC13C">
        <w:rPr>
          <w:b/>
          <w:bCs/>
        </w:rPr>
        <w:t xml:space="preserve">ogic </w:t>
      </w:r>
      <w:r w:rsidR="724AD47E" w:rsidRPr="7F4BC13C">
        <w:rPr>
          <w:b/>
          <w:bCs/>
        </w:rPr>
        <w:t>Illustration</w:t>
      </w:r>
    </w:p>
    <w:p w14:paraId="29539DC2" w14:textId="71D58A59" w:rsidR="00C10676" w:rsidRDefault="00C10676" w:rsidP="001E48AF">
      <w:pPr>
        <w:jc w:val="both"/>
      </w:pPr>
      <w:r>
        <w:t>Once the user has key in the login information on the login wed UI, the information will be sent to the cloud DB for verification. If the user ID and password successfully match with an existing user account, the system will switch to Instagram API to fetch user profile and post information on Instagram. However, if system is unable to match login details with existing user account, the system will request for new user registration.</w:t>
      </w:r>
      <w:r w:rsidRPr="00C10676">
        <w:t xml:space="preserve"> </w:t>
      </w:r>
      <w:r>
        <w:t>After user data input, system will record it in cloud DB, followed by a same IG API login procedure.</w:t>
      </w:r>
    </w:p>
    <w:p w14:paraId="3E88668A" w14:textId="49D86BE8" w:rsidR="472DBD45" w:rsidRDefault="472DBD45" w:rsidP="169FF48E"/>
    <w:p w14:paraId="014F23F3" w14:textId="1C8CE3C7" w:rsidR="008E4A7A" w:rsidRDefault="00747FAF" w:rsidP="009F6B36">
      <w:pPr>
        <w:keepNext/>
        <w:jc w:val="center"/>
      </w:pPr>
      <w:r w:rsidRPr="00747FAF">
        <w:rPr>
          <w:noProof/>
        </w:rPr>
        <w:lastRenderedPageBreak/>
        <w:t xml:space="preserve"> </w:t>
      </w:r>
      <w:r w:rsidRPr="00747FAF">
        <w:rPr>
          <w:noProof/>
        </w:rPr>
        <w:drawing>
          <wp:inline distT="0" distB="0" distL="0" distR="0" wp14:anchorId="363709CC" wp14:editId="21811237">
            <wp:extent cx="3280004" cy="4680000"/>
            <wp:effectExtent l="0" t="0" r="0" b="6350"/>
            <wp:docPr id="15054902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0222" name=""/>
                    <pic:cNvPicPr/>
                  </pic:nvPicPr>
                  <pic:blipFill>
                    <a:blip r:embed="rId51"/>
                    <a:stretch>
                      <a:fillRect/>
                    </a:stretch>
                  </pic:blipFill>
                  <pic:spPr>
                    <a:xfrm>
                      <a:off x="0" y="0"/>
                      <a:ext cx="3280004" cy="4680000"/>
                    </a:xfrm>
                    <a:prstGeom prst="rect">
                      <a:avLst/>
                    </a:prstGeom>
                  </pic:spPr>
                </pic:pic>
              </a:graphicData>
            </a:graphic>
          </wp:inline>
        </w:drawing>
      </w:r>
    </w:p>
    <w:p w14:paraId="5422DC8B" w14:textId="0189F69D" w:rsidR="008E4A7A" w:rsidRPr="009F6B36" w:rsidRDefault="008E4A7A" w:rsidP="009F6B36">
      <w:pPr>
        <w:pStyle w:val="Caption"/>
        <w:jc w:val="center"/>
        <w:rPr>
          <w:color w:val="auto"/>
          <w:sz w:val="22"/>
          <w:szCs w:val="22"/>
        </w:rPr>
      </w:pPr>
      <w:bookmarkStart w:id="188" w:name="_Toc135431750"/>
      <w:r w:rsidRPr="009F6B36">
        <w:rPr>
          <w:color w:val="auto"/>
          <w:sz w:val="22"/>
          <w:szCs w:val="22"/>
        </w:rPr>
        <w:t xml:space="preserve">Figure </w:t>
      </w:r>
      <w:r w:rsidRPr="009F6B36">
        <w:rPr>
          <w:color w:val="auto"/>
          <w:sz w:val="22"/>
          <w:szCs w:val="22"/>
        </w:rPr>
        <w:fldChar w:fldCharType="begin"/>
      </w:r>
      <w:r w:rsidRPr="009F6B36">
        <w:rPr>
          <w:color w:val="auto"/>
          <w:sz w:val="22"/>
          <w:szCs w:val="22"/>
        </w:rPr>
        <w:instrText xml:space="preserve"> SEQ Figure \* ARABIC </w:instrText>
      </w:r>
      <w:r w:rsidRPr="009F6B36">
        <w:rPr>
          <w:color w:val="auto"/>
          <w:sz w:val="22"/>
          <w:szCs w:val="22"/>
        </w:rPr>
        <w:fldChar w:fldCharType="separate"/>
      </w:r>
      <w:r w:rsidR="002A13A4">
        <w:rPr>
          <w:noProof/>
          <w:color w:val="auto"/>
          <w:sz w:val="22"/>
          <w:szCs w:val="22"/>
        </w:rPr>
        <w:t>20</w:t>
      </w:r>
      <w:r w:rsidRPr="009F6B36">
        <w:rPr>
          <w:color w:val="auto"/>
          <w:sz w:val="22"/>
          <w:szCs w:val="22"/>
        </w:rPr>
        <w:fldChar w:fldCharType="end"/>
      </w:r>
      <w:r w:rsidR="004D0E7B">
        <w:rPr>
          <w:color w:val="auto"/>
          <w:sz w:val="22"/>
          <w:szCs w:val="22"/>
        </w:rPr>
        <w:t>.</w:t>
      </w:r>
      <w:r w:rsidRPr="009F6B36">
        <w:rPr>
          <w:color w:val="auto"/>
          <w:sz w:val="22"/>
          <w:szCs w:val="22"/>
        </w:rPr>
        <w:t xml:space="preserve"> User Interface's Login system</w:t>
      </w:r>
      <w:bookmarkEnd w:id="188"/>
    </w:p>
    <w:p w14:paraId="057A4929" w14:textId="77777777" w:rsidR="00577D63" w:rsidRDefault="00577D63" w:rsidP="009F6B36">
      <w:pPr>
        <w:jc w:val="center"/>
      </w:pPr>
    </w:p>
    <w:p w14:paraId="5E3E7EFB" w14:textId="77777777" w:rsidR="0083137D" w:rsidRPr="00577D63" w:rsidRDefault="0A716561" w:rsidP="0083137D">
      <w:pPr>
        <w:rPr>
          <w:b/>
          <w:bCs/>
          <w:sz w:val="24"/>
          <w:szCs w:val="24"/>
        </w:rPr>
      </w:pPr>
      <w:r w:rsidRPr="00577D63">
        <w:rPr>
          <w:b/>
          <w:bCs/>
          <w:sz w:val="24"/>
          <w:szCs w:val="24"/>
        </w:rPr>
        <w:t>IG4U System User Database</w:t>
      </w:r>
    </w:p>
    <w:p w14:paraId="4CC906FB" w14:textId="1CE797BC" w:rsidR="0A716561" w:rsidRDefault="002020B7" w:rsidP="009F6B36">
      <w:pPr>
        <w:jc w:val="both"/>
      </w:pPr>
      <w:r>
        <w:t xml:space="preserve">IG4U </w:t>
      </w:r>
      <w:r w:rsidR="61C1409E" w:rsidRPr="0083137D">
        <w:t>deploy</w:t>
      </w:r>
      <w:r>
        <w:t>s</w:t>
      </w:r>
      <w:r w:rsidR="61C1409E" w:rsidRPr="0083137D">
        <w:t xml:space="preserve"> </w:t>
      </w:r>
      <w:r w:rsidR="4EA01BE2" w:rsidRPr="0083137D">
        <w:t xml:space="preserve">a </w:t>
      </w:r>
      <w:r w:rsidR="61C1409E" w:rsidRPr="0083137D">
        <w:t xml:space="preserve">cloud DB (Elephant SQL, </w:t>
      </w:r>
      <w:r w:rsidR="4E20EF06" w:rsidRPr="0083137D">
        <w:t>a</w:t>
      </w:r>
      <w:r w:rsidR="0005322D">
        <w:t>n</w:t>
      </w:r>
      <w:r w:rsidR="4E20EF06" w:rsidRPr="0083137D">
        <w:t xml:space="preserve"> amazon cloud DB service)</w:t>
      </w:r>
      <w:r w:rsidR="4861AC2E" w:rsidRPr="0083137D">
        <w:t xml:space="preserve"> to save and verify user information</w:t>
      </w:r>
      <w:r w:rsidR="3C392185" w:rsidRPr="0083137D">
        <w:t>, which</w:t>
      </w:r>
      <w:r w:rsidR="3C392185">
        <w:t xml:space="preserve"> is safe and convenient for multiple</w:t>
      </w:r>
      <w:r w:rsidR="1B8B941E">
        <w:t>-</w:t>
      </w:r>
      <w:r w:rsidR="3C392185">
        <w:t>user</w:t>
      </w:r>
      <w:r w:rsidR="55D6B603">
        <w:t xml:space="preserve"> system </w:t>
      </w:r>
      <w:r w:rsidR="3C392185">
        <w:t>maintaining.</w:t>
      </w:r>
      <w:r w:rsidR="07B263DD">
        <w:t xml:space="preserve"> Detailed information as </w:t>
      </w:r>
      <w:r w:rsidR="008E003B">
        <w:t xml:space="preserve">shown in </w:t>
      </w:r>
      <w:r w:rsidR="008E003B">
        <w:fldChar w:fldCharType="begin"/>
      </w:r>
      <w:r w:rsidR="008E003B">
        <w:instrText xml:space="preserve"> REF _Ref135424424 \h </w:instrText>
      </w:r>
      <w:r w:rsidR="008E003B">
        <w:fldChar w:fldCharType="separate"/>
      </w:r>
      <w:r w:rsidR="008E003B" w:rsidRPr="00B91B13">
        <w:rPr>
          <w:i/>
          <w:iCs/>
        </w:rPr>
        <w:t xml:space="preserve">Figure </w:t>
      </w:r>
      <w:r w:rsidR="008E003B">
        <w:rPr>
          <w:i/>
          <w:iCs/>
          <w:noProof/>
        </w:rPr>
        <w:t>21</w:t>
      </w:r>
      <w:r w:rsidR="008E003B">
        <w:fldChar w:fldCharType="end"/>
      </w:r>
      <w:r w:rsidR="008E003B">
        <w:t>.</w:t>
      </w:r>
    </w:p>
    <w:p w14:paraId="572DE584" w14:textId="77777777" w:rsidR="00B91B13" w:rsidRDefault="61691A99" w:rsidP="00B91B13">
      <w:pPr>
        <w:keepNext/>
        <w:jc w:val="center"/>
      </w:pPr>
      <w:r>
        <w:rPr>
          <w:noProof/>
        </w:rPr>
        <w:drawing>
          <wp:inline distT="0" distB="0" distL="0" distR="0" wp14:anchorId="338825FA" wp14:editId="1E08C8F8">
            <wp:extent cx="4572000" cy="1638300"/>
            <wp:effectExtent l="0" t="0" r="0" b="0"/>
            <wp:docPr id="2481156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15631"/>
                    <pic:cNvPicPr/>
                  </pic:nvPicPr>
                  <pic:blipFill>
                    <a:blip r:embed="rId52">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2C1A322E" w14:textId="1BA30BEA" w:rsidR="61691A99" w:rsidRPr="00B91B13" w:rsidRDefault="00B91B13" w:rsidP="00B91B13">
      <w:pPr>
        <w:jc w:val="center"/>
        <w:rPr>
          <w:i/>
          <w:iCs/>
        </w:rPr>
      </w:pPr>
      <w:bookmarkStart w:id="189" w:name="_Ref135424424"/>
      <w:bookmarkStart w:id="190" w:name="_Toc135431751"/>
      <w:r w:rsidRPr="00B91B13">
        <w:rPr>
          <w:i/>
          <w:iCs/>
        </w:rPr>
        <w:t xml:space="preserve">Figure </w:t>
      </w:r>
      <w:r w:rsidRPr="00B91B13">
        <w:rPr>
          <w:i/>
          <w:iCs/>
        </w:rPr>
        <w:fldChar w:fldCharType="begin"/>
      </w:r>
      <w:r w:rsidRPr="00B91B13">
        <w:rPr>
          <w:i/>
          <w:iCs/>
        </w:rPr>
        <w:instrText xml:space="preserve"> SEQ Figure \* ARABIC </w:instrText>
      </w:r>
      <w:r w:rsidRPr="00B91B13">
        <w:rPr>
          <w:i/>
          <w:iCs/>
        </w:rPr>
        <w:fldChar w:fldCharType="separate"/>
      </w:r>
      <w:r w:rsidR="002A13A4">
        <w:rPr>
          <w:i/>
          <w:iCs/>
          <w:noProof/>
        </w:rPr>
        <w:t>21</w:t>
      </w:r>
      <w:r w:rsidRPr="00B91B13">
        <w:rPr>
          <w:i/>
          <w:iCs/>
        </w:rPr>
        <w:fldChar w:fldCharType="end"/>
      </w:r>
      <w:bookmarkEnd w:id="189"/>
      <w:r w:rsidRPr="00B91B13">
        <w:rPr>
          <w:i/>
          <w:iCs/>
        </w:rPr>
        <w:t>. Elephant SQL employed in IG4U</w:t>
      </w:r>
      <w:bookmarkEnd w:id="190"/>
    </w:p>
    <w:p w14:paraId="49885F5B" w14:textId="1537DCA2" w:rsidR="3B63F70A" w:rsidRPr="00577D63" w:rsidRDefault="2A85E0F0" w:rsidP="09174685">
      <w:pPr>
        <w:rPr>
          <w:rFonts w:cs="Arial"/>
          <w:b/>
          <w:bCs/>
          <w:sz w:val="24"/>
          <w:szCs w:val="24"/>
        </w:rPr>
      </w:pPr>
      <w:r w:rsidRPr="00577D63">
        <w:rPr>
          <w:rFonts w:cs="Arial"/>
          <w:b/>
          <w:bCs/>
          <w:sz w:val="24"/>
          <w:szCs w:val="24"/>
        </w:rPr>
        <w:lastRenderedPageBreak/>
        <w:t>IG4U Web UI example</w:t>
      </w:r>
      <w:r w:rsidR="00577D63" w:rsidRPr="00577D63">
        <w:rPr>
          <w:rFonts w:cs="Arial"/>
          <w:b/>
          <w:bCs/>
          <w:sz w:val="24"/>
          <w:szCs w:val="24"/>
        </w:rPr>
        <w:t xml:space="preserve"> for illustration</w:t>
      </w:r>
    </w:p>
    <w:p w14:paraId="7B57ABE7" w14:textId="5C51E5A2" w:rsidR="3B63F70A" w:rsidRPr="008E003B" w:rsidRDefault="2A85E0F0" w:rsidP="09174685">
      <w:pPr>
        <w:rPr>
          <w:u w:val="single"/>
        </w:rPr>
      </w:pPr>
      <w:r w:rsidRPr="008E003B">
        <w:rPr>
          <w:u w:val="single"/>
        </w:rPr>
        <w:t>IG4U Web Logi</w:t>
      </w:r>
      <w:r w:rsidR="008E003B" w:rsidRPr="008E003B">
        <w:rPr>
          <w:u w:val="single"/>
        </w:rPr>
        <w:t>n</w:t>
      </w:r>
    </w:p>
    <w:p w14:paraId="1C3A384C" w14:textId="6F50860B" w:rsidR="004361FF" w:rsidRDefault="3FBB9D75" w:rsidP="6001787B">
      <w:pPr>
        <w:keepNext/>
        <w:jc w:val="center"/>
      </w:pPr>
      <w:r>
        <w:rPr>
          <w:noProof/>
        </w:rPr>
        <w:drawing>
          <wp:inline distT="0" distB="0" distL="0" distR="0" wp14:anchorId="0F4940E4" wp14:editId="2679A237">
            <wp:extent cx="4276725" cy="2171700"/>
            <wp:effectExtent l="0" t="0" r="0" b="0"/>
            <wp:docPr id="831571457" name="Picture 26" descr="A person holding a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76725" cy="2171700"/>
                    </a:xfrm>
                    <a:prstGeom prst="rect">
                      <a:avLst/>
                    </a:prstGeom>
                  </pic:spPr>
                </pic:pic>
              </a:graphicData>
            </a:graphic>
          </wp:inline>
        </w:drawing>
      </w:r>
    </w:p>
    <w:p w14:paraId="239271BC" w14:textId="2B66F796" w:rsidR="004361FF" w:rsidRPr="00711CB2" w:rsidRDefault="004361FF" w:rsidP="009F6B36">
      <w:pPr>
        <w:pStyle w:val="Caption"/>
        <w:jc w:val="center"/>
        <w:rPr>
          <w:color w:val="FF0000"/>
        </w:rPr>
      </w:pPr>
      <w:bookmarkStart w:id="191" w:name="_Toc135431752"/>
      <w:r w:rsidRPr="4D051564">
        <w:rPr>
          <w:color w:val="auto"/>
          <w:sz w:val="22"/>
          <w:szCs w:val="22"/>
        </w:rPr>
        <w:t xml:space="preserve">Figure </w:t>
      </w:r>
      <w:r w:rsidRPr="4D051564">
        <w:rPr>
          <w:color w:val="auto"/>
          <w:sz w:val="22"/>
          <w:szCs w:val="22"/>
        </w:rPr>
        <w:fldChar w:fldCharType="begin"/>
      </w:r>
      <w:r w:rsidRPr="4D051564">
        <w:rPr>
          <w:color w:val="auto"/>
          <w:sz w:val="22"/>
          <w:szCs w:val="22"/>
        </w:rPr>
        <w:instrText xml:space="preserve"> SEQ Figure \* ARABIC </w:instrText>
      </w:r>
      <w:r w:rsidRPr="4D051564">
        <w:rPr>
          <w:color w:val="auto"/>
          <w:sz w:val="22"/>
          <w:szCs w:val="22"/>
        </w:rPr>
        <w:fldChar w:fldCharType="separate"/>
      </w:r>
      <w:r w:rsidR="002A13A4">
        <w:rPr>
          <w:noProof/>
          <w:color w:val="auto"/>
          <w:sz w:val="22"/>
          <w:szCs w:val="22"/>
        </w:rPr>
        <w:t>22</w:t>
      </w:r>
      <w:r w:rsidRPr="4D051564">
        <w:rPr>
          <w:color w:val="auto"/>
          <w:sz w:val="22"/>
          <w:szCs w:val="22"/>
        </w:rPr>
        <w:fldChar w:fldCharType="end"/>
      </w:r>
      <w:r w:rsidR="004D0E7B" w:rsidRPr="4D051564">
        <w:rPr>
          <w:color w:val="auto"/>
          <w:sz w:val="22"/>
          <w:szCs w:val="22"/>
        </w:rPr>
        <w:t>.</w:t>
      </w:r>
      <w:r w:rsidRPr="4D051564">
        <w:rPr>
          <w:color w:val="auto"/>
          <w:sz w:val="22"/>
          <w:szCs w:val="22"/>
        </w:rPr>
        <w:t xml:space="preserve"> User Interface Login page</w:t>
      </w:r>
      <w:bookmarkEnd w:id="191"/>
    </w:p>
    <w:p w14:paraId="63BAA0C4" w14:textId="34C9BB6A" w:rsidR="6B04AD5B" w:rsidRDefault="6B04AD5B" w:rsidP="001E48AF">
      <w:pPr>
        <w:jc w:val="both"/>
      </w:pPr>
      <w:r w:rsidRPr="4D051564">
        <w:t xml:space="preserve">Here is the test account for IG4U login. (You will need to register an account if you are analysing the </w:t>
      </w:r>
      <w:r w:rsidR="00577D63" w:rsidRPr="4D051564">
        <w:t>actual</w:t>
      </w:r>
      <w:r w:rsidRPr="4D051564">
        <w:t xml:space="preserve"> </w:t>
      </w:r>
      <w:r w:rsidR="00577D63">
        <w:t>I</w:t>
      </w:r>
      <w:r w:rsidRPr="4D051564">
        <w:t>nstagram profile)</w:t>
      </w:r>
    </w:p>
    <w:p w14:paraId="6163D860" w14:textId="0B8238E4" w:rsidR="00651EFA" w:rsidRPr="00B877C5" w:rsidRDefault="00651EFA" w:rsidP="00B877C5">
      <w:pPr>
        <w:jc w:val="center"/>
        <w:rPr>
          <w:i/>
          <w:iCs/>
        </w:rPr>
      </w:pPr>
      <w:bookmarkStart w:id="192" w:name="_Toc135431775"/>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002A13A4" w:rsidRPr="00B877C5">
        <w:rPr>
          <w:i/>
          <w:iCs/>
          <w:noProof/>
        </w:rPr>
        <w:t>6</w:t>
      </w:r>
      <w:r w:rsidRPr="00B877C5">
        <w:rPr>
          <w:i/>
          <w:iCs/>
          <w:noProof/>
        </w:rPr>
        <w:fldChar w:fldCharType="end"/>
      </w:r>
      <w:r w:rsidRPr="00B877C5">
        <w:rPr>
          <w:i/>
          <w:iCs/>
        </w:rPr>
        <w:t xml:space="preserve"> Testing account for IG4U login</w:t>
      </w:r>
      <w:bookmarkEnd w:id="192"/>
    </w:p>
    <w:tbl>
      <w:tblPr>
        <w:tblStyle w:val="TableGrid"/>
        <w:tblW w:w="5000" w:type="pct"/>
        <w:jc w:val="center"/>
        <w:tblLook w:val="04A0" w:firstRow="1" w:lastRow="0" w:firstColumn="1" w:lastColumn="0" w:noHBand="0" w:noVBand="1"/>
      </w:tblPr>
      <w:tblGrid>
        <w:gridCol w:w="4503"/>
        <w:gridCol w:w="4503"/>
      </w:tblGrid>
      <w:tr w:rsidR="00B91B13" w14:paraId="753417A3" w14:textId="77777777" w:rsidTr="00651EFA">
        <w:trPr>
          <w:trHeight w:val="300"/>
          <w:jc w:val="center"/>
        </w:trPr>
        <w:tc>
          <w:tcPr>
            <w:tcW w:w="2500"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vAlign w:val="center"/>
          </w:tcPr>
          <w:p w14:paraId="6D7BEF08" w14:textId="1EBC43E3" w:rsidR="4D051564" w:rsidRPr="001E48AF" w:rsidRDefault="4D051564" w:rsidP="001E48AF">
            <w:pPr>
              <w:jc w:val="center"/>
              <w:rPr>
                <w:rFonts w:cs="Arial"/>
                <w:b/>
                <w:bCs/>
              </w:rPr>
            </w:pPr>
            <w:r w:rsidRPr="001E48AF">
              <w:rPr>
                <w:rFonts w:eastAsia="Calibri" w:cs="Arial"/>
                <w:b/>
                <w:bCs/>
                <w:color w:val="000000" w:themeColor="text1"/>
              </w:rPr>
              <w:t>Field Name</w:t>
            </w:r>
          </w:p>
        </w:tc>
        <w:tc>
          <w:tcPr>
            <w:tcW w:w="2500"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vAlign w:val="center"/>
          </w:tcPr>
          <w:p w14:paraId="02D68C8C" w14:textId="5ECEAEB0" w:rsidR="4D051564" w:rsidRPr="001E48AF" w:rsidRDefault="4D051564" w:rsidP="001E48AF">
            <w:pPr>
              <w:jc w:val="center"/>
              <w:rPr>
                <w:rFonts w:cs="Arial"/>
                <w:b/>
                <w:bCs/>
              </w:rPr>
            </w:pPr>
            <w:r w:rsidRPr="001E48AF">
              <w:rPr>
                <w:rFonts w:eastAsia="Calibri" w:cs="Arial"/>
                <w:b/>
                <w:bCs/>
                <w:color w:val="000000" w:themeColor="text1"/>
              </w:rPr>
              <w:t>Value</w:t>
            </w:r>
          </w:p>
        </w:tc>
      </w:tr>
      <w:tr w:rsidR="001E48AF" w14:paraId="4698C48B" w14:textId="77777777" w:rsidTr="00651EFA">
        <w:trPr>
          <w:trHeight w:val="300"/>
          <w:jc w:val="center"/>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428796" w14:textId="35329FE3" w:rsidR="4D051564" w:rsidRPr="001E48AF" w:rsidRDefault="4D051564" w:rsidP="001E48AF">
            <w:pPr>
              <w:jc w:val="center"/>
              <w:rPr>
                <w:rFonts w:cs="Arial"/>
                <w:b/>
                <w:bCs/>
              </w:rPr>
            </w:pPr>
            <w:r w:rsidRPr="001E48AF">
              <w:rPr>
                <w:rFonts w:eastAsia="Calibri" w:cs="Arial"/>
                <w:b/>
                <w:bCs/>
              </w:rPr>
              <w:t>Username</w:t>
            </w:r>
          </w:p>
        </w:tc>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D60A14" w14:textId="5B1AE6A6" w:rsidR="4D051564" w:rsidRPr="001E48AF" w:rsidRDefault="4D051564" w:rsidP="001E48AF">
            <w:pPr>
              <w:jc w:val="center"/>
              <w:rPr>
                <w:rFonts w:cs="Arial"/>
              </w:rPr>
            </w:pPr>
            <w:r w:rsidRPr="001E48AF">
              <w:rPr>
                <w:rFonts w:eastAsia="Calibri" w:cs="Arial"/>
              </w:rPr>
              <w:t>test</w:t>
            </w:r>
          </w:p>
        </w:tc>
      </w:tr>
      <w:tr w:rsidR="001E48AF" w14:paraId="7CF8F99E" w14:textId="77777777" w:rsidTr="00651EFA">
        <w:trPr>
          <w:trHeight w:val="300"/>
          <w:jc w:val="center"/>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7D54E4" w14:textId="77CCCB88" w:rsidR="4D051564" w:rsidRPr="001E48AF" w:rsidRDefault="4D051564" w:rsidP="001E48AF">
            <w:pPr>
              <w:jc w:val="center"/>
              <w:rPr>
                <w:rFonts w:cs="Arial"/>
                <w:b/>
                <w:bCs/>
              </w:rPr>
            </w:pPr>
            <w:r w:rsidRPr="001E48AF">
              <w:rPr>
                <w:rFonts w:eastAsia="Calibri" w:cs="Arial"/>
                <w:b/>
                <w:bCs/>
              </w:rPr>
              <w:t>Password</w:t>
            </w:r>
          </w:p>
        </w:tc>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DB393E" w14:textId="79249E44" w:rsidR="4D051564" w:rsidRPr="001E48AF" w:rsidRDefault="4D051564" w:rsidP="001E48AF">
            <w:pPr>
              <w:jc w:val="center"/>
              <w:rPr>
                <w:rFonts w:cs="Arial"/>
              </w:rPr>
            </w:pPr>
            <w:r w:rsidRPr="001E48AF">
              <w:rPr>
                <w:rFonts w:eastAsia="Calibri" w:cs="Arial"/>
              </w:rPr>
              <w:t>123456789</w:t>
            </w:r>
          </w:p>
        </w:tc>
      </w:tr>
    </w:tbl>
    <w:p w14:paraId="6F598619" w14:textId="77DAB099" w:rsidR="00651EFA" w:rsidRDefault="00651EFA" w:rsidP="4D051564">
      <w:pPr>
        <w:rPr>
          <w:rFonts w:eastAsia="Arial" w:cs="Arial"/>
          <w:color w:val="0078D4"/>
          <w:u w:val="single"/>
        </w:rPr>
      </w:pPr>
    </w:p>
    <w:p w14:paraId="1BB5D073" w14:textId="77777777" w:rsidR="00651EFA" w:rsidRDefault="00651EFA">
      <w:pPr>
        <w:spacing w:line="259" w:lineRule="auto"/>
        <w:rPr>
          <w:rFonts w:eastAsia="Arial" w:cs="Arial"/>
          <w:color w:val="0078D4"/>
          <w:u w:val="single"/>
        </w:rPr>
      </w:pPr>
      <w:r>
        <w:rPr>
          <w:rFonts w:eastAsia="Arial" w:cs="Arial"/>
          <w:color w:val="0078D4"/>
          <w:u w:val="single"/>
        </w:rPr>
        <w:br w:type="page"/>
      </w:r>
    </w:p>
    <w:p w14:paraId="50940D45" w14:textId="4C4830DB" w:rsidR="226CF97E" w:rsidRPr="008E003B" w:rsidRDefault="226CF97E" w:rsidP="6001787B">
      <w:pPr>
        <w:rPr>
          <w:rFonts w:eastAsia="Arial" w:cs="Arial"/>
          <w:color w:val="000000" w:themeColor="text1"/>
          <w:u w:val="single"/>
        </w:rPr>
      </w:pPr>
      <w:r w:rsidRPr="008E003B">
        <w:rPr>
          <w:rFonts w:eastAsia="Arial" w:cs="Arial"/>
          <w:color w:val="000000" w:themeColor="text1"/>
          <w:u w:val="single"/>
        </w:rPr>
        <w:lastRenderedPageBreak/>
        <w:t>IG4U Registration</w:t>
      </w:r>
    </w:p>
    <w:p w14:paraId="066D7EE8" w14:textId="77777777" w:rsidR="00EC50FA" w:rsidRDefault="226CF97E" w:rsidP="00EC50FA">
      <w:pPr>
        <w:keepNext/>
        <w:jc w:val="center"/>
      </w:pPr>
      <w:r>
        <w:rPr>
          <w:noProof/>
        </w:rPr>
        <w:drawing>
          <wp:inline distT="0" distB="0" distL="0" distR="0" wp14:anchorId="23D5CA71" wp14:editId="7898272F">
            <wp:extent cx="4429125" cy="2286000"/>
            <wp:effectExtent l="0" t="0" r="0" b="0"/>
            <wp:docPr id="1381453919" name="Picture 27" descr="A person holding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9125" cy="2286000"/>
                    </a:xfrm>
                    <a:prstGeom prst="rect">
                      <a:avLst/>
                    </a:prstGeom>
                  </pic:spPr>
                </pic:pic>
              </a:graphicData>
            </a:graphic>
          </wp:inline>
        </w:drawing>
      </w:r>
    </w:p>
    <w:p w14:paraId="667FA923" w14:textId="5C23D85E" w:rsidR="226CF97E" w:rsidRPr="00B91B13" w:rsidRDefault="00EC50FA" w:rsidP="00B91B13">
      <w:pPr>
        <w:jc w:val="center"/>
        <w:rPr>
          <w:i/>
          <w:iCs/>
        </w:rPr>
      </w:pPr>
      <w:bookmarkStart w:id="193" w:name="_Toc135431753"/>
      <w:r w:rsidRPr="00B91B13">
        <w:rPr>
          <w:i/>
          <w:iCs/>
        </w:rPr>
        <w:t xml:space="preserve">Figure </w:t>
      </w:r>
      <w:r w:rsidRPr="00B91B13">
        <w:rPr>
          <w:i/>
          <w:iCs/>
        </w:rPr>
        <w:fldChar w:fldCharType="begin"/>
      </w:r>
      <w:r w:rsidRPr="00B91B13">
        <w:rPr>
          <w:i/>
          <w:iCs/>
        </w:rPr>
        <w:instrText>SEQ Figure \* ARABIC</w:instrText>
      </w:r>
      <w:r w:rsidRPr="00B91B13">
        <w:rPr>
          <w:i/>
          <w:iCs/>
        </w:rPr>
        <w:fldChar w:fldCharType="separate"/>
      </w:r>
      <w:r w:rsidR="002A13A4">
        <w:rPr>
          <w:i/>
          <w:iCs/>
          <w:noProof/>
        </w:rPr>
        <w:t>23</w:t>
      </w:r>
      <w:r w:rsidRPr="00B91B13">
        <w:rPr>
          <w:i/>
          <w:iCs/>
        </w:rPr>
        <w:fldChar w:fldCharType="end"/>
      </w:r>
      <w:r w:rsidR="00B877C5">
        <w:rPr>
          <w:i/>
          <w:iCs/>
        </w:rPr>
        <w:t>.</w:t>
      </w:r>
      <w:r w:rsidRPr="00B91B13">
        <w:rPr>
          <w:i/>
          <w:iCs/>
        </w:rPr>
        <w:t xml:space="preserve"> User Interface Login &amp; Registration page</w:t>
      </w:r>
      <w:bookmarkEnd w:id="193"/>
    </w:p>
    <w:p w14:paraId="4CB98813" w14:textId="77777777" w:rsidR="009E4D25" w:rsidRDefault="009E4D25" w:rsidP="00B91B13">
      <w:pPr>
        <w:jc w:val="center"/>
        <w:rPr>
          <w:i/>
          <w:iCs/>
        </w:rPr>
      </w:pPr>
    </w:p>
    <w:p w14:paraId="0FF28A6F" w14:textId="66307253" w:rsidR="00EC50FA" w:rsidRPr="00B91B13" w:rsidRDefault="00EC50FA" w:rsidP="00B877C5">
      <w:pPr>
        <w:jc w:val="center"/>
        <w:rPr>
          <w:i/>
          <w:iCs/>
        </w:rPr>
      </w:pPr>
      <w:bookmarkStart w:id="194" w:name="_Toc135431776"/>
      <w:r w:rsidRPr="00B91B13">
        <w:rPr>
          <w:i/>
          <w:iCs/>
        </w:rPr>
        <w:t xml:space="preserve">Table </w:t>
      </w:r>
      <w:r w:rsidRPr="00B91B13">
        <w:rPr>
          <w:i/>
          <w:iCs/>
        </w:rPr>
        <w:fldChar w:fldCharType="begin"/>
      </w:r>
      <w:r w:rsidRPr="00B91B13">
        <w:rPr>
          <w:i/>
          <w:iCs/>
        </w:rPr>
        <w:instrText>SEQ Table \* ARABIC</w:instrText>
      </w:r>
      <w:r w:rsidRPr="00B91B13">
        <w:rPr>
          <w:i/>
          <w:iCs/>
        </w:rPr>
        <w:fldChar w:fldCharType="separate"/>
      </w:r>
      <w:r w:rsidR="002A13A4">
        <w:rPr>
          <w:i/>
          <w:iCs/>
          <w:noProof/>
        </w:rPr>
        <w:t>7</w:t>
      </w:r>
      <w:r w:rsidRPr="00B91B13">
        <w:rPr>
          <w:i/>
          <w:iCs/>
        </w:rPr>
        <w:fldChar w:fldCharType="end"/>
      </w:r>
      <w:r w:rsidR="00B877C5">
        <w:rPr>
          <w:i/>
          <w:iCs/>
        </w:rPr>
        <w:t>.</w:t>
      </w:r>
      <w:r w:rsidRPr="00B91B13">
        <w:rPr>
          <w:i/>
          <w:iCs/>
        </w:rPr>
        <w:t xml:space="preserve"> Input fields for IG4U registration page</w:t>
      </w:r>
      <w:bookmarkEnd w:id="194"/>
    </w:p>
    <w:tbl>
      <w:tblPr>
        <w:tblStyle w:val="TableGrid"/>
        <w:tblW w:w="5000" w:type="pct"/>
        <w:jc w:val="center"/>
        <w:tblLook w:val="04A0" w:firstRow="1" w:lastRow="0" w:firstColumn="1" w:lastColumn="0" w:noHBand="0" w:noVBand="1"/>
      </w:tblPr>
      <w:tblGrid>
        <w:gridCol w:w="3602"/>
        <w:gridCol w:w="5404"/>
      </w:tblGrid>
      <w:tr w:rsidR="4D051564" w14:paraId="4FDFB127" w14:textId="77777777" w:rsidTr="00651EFA">
        <w:trPr>
          <w:trHeight w:val="300"/>
          <w:jc w:val="center"/>
        </w:trPr>
        <w:tc>
          <w:tcPr>
            <w:tcW w:w="2000"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tcPr>
          <w:p w14:paraId="0785F3CF" w14:textId="19924DF6" w:rsidR="4D051564" w:rsidRPr="001E48AF" w:rsidRDefault="4D051564" w:rsidP="4D051564">
            <w:pPr>
              <w:jc w:val="center"/>
              <w:rPr>
                <w:rFonts w:cs="Arial"/>
                <w:b/>
                <w:bCs/>
              </w:rPr>
            </w:pPr>
            <w:r w:rsidRPr="001E48AF">
              <w:rPr>
                <w:rFonts w:eastAsia="Calibri" w:cs="Arial"/>
                <w:b/>
                <w:bCs/>
                <w:color w:val="000000" w:themeColor="text1"/>
              </w:rPr>
              <w:t>Field Name</w:t>
            </w:r>
          </w:p>
        </w:tc>
        <w:tc>
          <w:tcPr>
            <w:tcW w:w="3000"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tcPr>
          <w:p w14:paraId="20014BE2" w14:textId="26A291A3" w:rsidR="4D051564" w:rsidRPr="001E48AF" w:rsidRDefault="4D051564" w:rsidP="4D051564">
            <w:pPr>
              <w:jc w:val="center"/>
              <w:rPr>
                <w:rFonts w:cs="Arial"/>
                <w:b/>
                <w:bCs/>
              </w:rPr>
            </w:pPr>
            <w:r w:rsidRPr="001E48AF">
              <w:rPr>
                <w:rFonts w:eastAsia="Calibri" w:cs="Arial"/>
                <w:b/>
                <w:bCs/>
                <w:color w:val="000000" w:themeColor="text1"/>
              </w:rPr>
              <w:t>Value</w:t>
            </w:r>
          </w:p>
        </w:tc>
      </w:tr>
      <w:tr w:rsidR="4D051564" w14:paraId="050C529E" w14:textId="77777777" w:rsidTr="00651EFA">
        <w:trPr>
          <w:trHeight w:val="300"/>
          <w:jc w:val="center"/>
        </w:trPr>
        <w:tc>
          <w:tcPr>
            <w:tcW w:w="2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8037B5" w14:textId="7D50E34D" w:rsidR="4D051564" w:rsidRPr="001E48AF" w:rsidRDefault="4D051564" w:rsidP="001E48AF">
            <w:pPr>
              <w:jc w:val="center"/>
              <w:rPr>
                <w:rFonts w:cs="Arial"/>
                <w:b/>
                <w:bCs/>
              </w:rPr>
            </w:pPr>
            <w:r w:rsidRPr="001E48AF">
              <w:rPr>
                <w:rFonts w:eastAsia="Calibri" w:cs="Arial"/>
                <w:b/>
                <w:bCs/>
              </w:rPr>
              <w:t>Username</w:t>
            </w:r>
          </w:p>
        </w:tc>
        <w:tc>
          <w:tcPr>
            <w:tcW w:w="3000" w:type="pct"/>
            <w:tcBorders>
              <w:top w:val="single" w:sz="8" w:space="0" w:color="auto"/>
              <w:left w:val="single" w:sz="8" w:space="0" w:color="auto"/>
              <w:bottom w:val="single" w:sz="8" w:space="0" w:color="auto"/>
              <w:right w:val="single" w:sz="8" w:space="0" w:color="auto"/>
            </w:tcBorders>
            <w:tcMar>
              <w:left w:w="108" w:type="dxa"/>
              <w:right w:w="108" w:type="dxa"/>
            </w:tcMar>
          </w:tcPr>
          <w:p w14:paraId="08C72959" w14:textId="53AFFB4B" w:rsidR="4D051564" w:rsidRPr="001E48AF" w:rsidRDefault="4D051564">
            <w:pPr>
              <w:rPr>
                <w:rFonts w:cs="Arial"/>
              </w:rPr>
            </w:pPr>
            <w:r w:rsidRPr="001E48AF">
              <w:rPr>
                <w:rFonts w:eastAsia="Calibri" w:cs="Arial"/>
              </w:rPr>
              <w:t>Username that you will use to login to IG4U Password</w:t>
            </w:r>
          </w:p>
        </w:tc>
      </w:tr>
      <w:tr w:rsidR="4D051564" w14:paraId="048EC69D" w14:textId="77777777" w:rsidTr="00651EFA">
        <w:trPr>
          <w:trHeight w:val="300"/>
          <w:jc w:val="center"/>
        </w:trPr>
        <w:tc>
          <w:tcPr>
            <w:tcW w:w="2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3B17CE" w14:textId="5395980D" w:rsidR="4D051564" w:rsidRPr="001E48AF" w:rsidRDefault="4D051564" w:rsidP="001E48AF">
            <w:pPr>
              <w:jc w:val="center"/>
              <w:rPr>
                <w:rFonts w:cs="Arial"/>
                <w:b/>
                <w:bCs/>
              </w:rPr>
            </w:pPr>
            <w:r w:rsidRPr="001E48AF">
              <w:rPr>
                <w:rFonts w:eastAsia="Calibri" w:cs="Arial"/>
                <w:b/>
                <w:bCs/>
              </w:rPr>
              <w:t>Password</w:t>
            </w:r>
          </w:p>
        </w:tc>
        <w:tc>
          <w:tcPr>
            <w:tcW w:w="3000" w:type="pct"/>
            <w:tcBorders>
              <w:top w:val="single" w:sz="8" w:space="0" w:color="auto"/>
              <w:left w:val="single" w:sz="8" w:space="0" w:color="auto"/>
              <w:bottom w:val="single" w:sz="8" w:space="0" w:color="auto"/>
              <w:right w:val="single" w:sz="8" w:space="0" w:color="auto"/>
            </w:tcBorders>
            <w:tcMar>
              <w:left w:w="108" w:type="dxa"/>
              <w:right w:w="108" w:type="dxa"/>
            </w:tcMar>
          </w:tcPr>
          <w:p w14:paraId="4969E097" w14:textId="06CA1E29" w:rsidR="4D051564" w:rsidRPr="001E48AF" w:rsidRDefault="4D051564">
            <w:pPr>
              <w:rPr>
                <w:rFonts w:cs="Arial"/>
              </w:rPr>
            </w:pPr>
            <w:r w:rsidRPr="001E48AF">
              <w:rPr>
                <w:rFonts w:eastAsia="Calibri" w:cs="Arial"/>
              </w:rPr>
              <w:t xml:space="preserve">Password </w:t>
            </w:r>
          </w:p>
        </w:tc>
      </w:tr>
      <w:tr w:rsidR="4D051564" w14:paraId="4EE88B9F" w14:textId="77777777" w:rsidTr="00651EFA">
        <w:trPr>
          <w:trHeight w:val="300"/>
          <w:jc w:val="center"/>
        </w:trPr>
        <w:tc>
          <w:tcPr>
            <w:tcW w:w="2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490EF" w14:textId="112F1799" w:rsidR="4D051564" w:rsidRPr="001E48AF" w:rsidRDefault="4D051564" w:rsidP="001E48AF">
            <w:pPr>
              <w:jc w:val="center"/>
              <w:rPr>
                <w:rFonts w:cs="Arial"/>
                <w:b/>
                <w:bCs/>
              </w:rPr>
            </w:pPr>
            <w:r w:rsidRPr="001E48AF">
              <w:rPr>
                <w:rFonts w:eastAsia="Calibri" w:cs="Arial"/>
                <w:b/>
                <w:bCs/>
              </w:rPr>
              <w:t>Instagram Account Name</w:t>
            </w:r>
          </w:p>
        </w:tc>
        <w:tc>
          <w:tcPr>
            <w:tcW w:w="3000" w:type="pct"/>
            <w:tcBorders>
              <w:top w:val="single" w:sz="8" w:space="0" w:color="auto"/>
              <w:left w:val="single" w:sz="8" w:space="0" w:color="auto"/>
              <w:bottom w:val="single" w:sz="8" w:space="0" w:color="auto"/>
              <w:right w:val="single" w:sz="8" w:space="0" w:color="auto"/>
            </w:tcBorders>
            <w:tcMar>
              <w:left w:w="108" w:type="dxa"/>
              <w:right w:w="108" w:type="dxa"/>
            </w:tcMar>
          </w:tcPr>
          <w:p w14:paraId="486978BE" w14:textId="5D4CD67E" w:rsidR="4D051564" w:rsidRPr="001E48AF" w:rsidRDefault="4D051564">
            <w:pPr>
              <w:rPr>
                <w:rFonts w:cs="Arial"/>
              </w:rPr>
            </w:pPr>
            <w:r w:rsidRPr="001E48AF">
              <w:rPr>
                <w:rFonts w:eastAsia="Calibri" w:cs="Arial"/>
              </w:rPr>
              <w:t>Input Instagram account name that you would like to analyse.</w:t>
            </w:r>
          </w:p>
          <w:p w14:paraId="30D9D6B7" w14:textId="702F1019" w:rsidR="4D051564" w:rsidRPr="001E48AF" w:rsidRDefault="4D051564">
            <w:pPr>
              <w:rPr>
                <w:rFonts w:cs="Arial"/>
              </w:rPr>
            </w:pPr>
            <w:r w:rsidRPr="001E48AF">
              <w:rPr>
                <w:rFonts w:eastAsia="Calibri" w:cs="Arial"/>
              </w:rPr>
              <w:t>In</w:t>
            </w:r>
            <w:r w:rsidR="00AE3D5A" w:rsidRPr="001E48AF">
              <w:rPr>
                <w:rFonts w:eastAsia="Calibri" w:cs="Arial"/>
              </w:rPr>
              <w:t xml:space="preserve"> </w:t>
            </w:r>
            <w:r w:rsidRPr="001E48AF">
              <w:rPr>
                <w:rFonts w:eastAsia="Calibri" w:cs="Arial"/>
              </w:rPr>
              <w:t>case</w:t>
            </w:r>
            <w:r w:rsidR="00AE3D5A" w:rsidRPr="001E48AF">
              <w:rPr>
                <w:rFonts w:eastAsia="Calibri" w:cs="Arial"/>
              </w:rPr>
              <w:t xml:space="preserve"> </w:t>
            </w:r>
            <w:r w:rsidRPr="001E48AF">
              <w:rPr>
                <w:rFonts w:eastAsia="Calibri" w:cs="Arial"/>
              </w:rPr>
              <w:t xml:space="preserve">you do not have any Instagram account. You may use our test account:  </w:t>
            </w:r>
          </w:p>
          <w:p w14:paraId="6E04B4ED" w14:textId="254F5028" w:rsidR="4D051564" w:rsidRPr="00D446B0" w:rsidRDefault="4D051564" w:rsidP="00C3120D">
            <w:pPr>
              <w:pStyle w:val="ListParagraph"/>
              <w:numPr>
                <w:ilvl w:val="0"/>
                <w:numId w:val="95"/>
              </w:numPr>
              <w:rPr>
                <w:rFonts w:cs="Arial"/>
                <w:color w:val="0432FF"/>
              </w:rPr>
            </w:pPr>
            <w:proofErr w:type="spellStart"/>
            <w:r w:rsidRPr="00D446B0">
              <w:rPr>
                <w:rFonts w:eastAsia="Calibri" w:cs="Arial"/>
                <w:color w:val="0432FF"/>
              </w:rPr>
              <w:t>Archieplutowaggingtails</w:t>
            </w:r>
            <w:proofErr w:type="spellEnd"/>
          </w:p>
          <w:p w14:paraId="2C6A83C1" w14:textId="2A3A22BE" w:rsidR="00AE3D5A" w:rsidRPr="00D446B0" w:rsidRDefault="00AE3D5A" w:rsidP="00C3120D">
            <w:pPr>
              <w:pStyle w:val="ListParagraph"/>
              <w:numPr>
                <w:ilvl w:val="0"/>
                <w:numId w:val="95"/>
              </w:numPr>
              <w:rPr>
                <w:rFonts w:eastAsia="Calibri" w:cs="Arial"/>
                <w:color w:val="0432FF"/>
              </w:rPr>
            </w:pPr>
            <w:proofErr w:type="spellStart"/>
            <w:r w:rsidRPr="00D446B0">
              <w:rPr>
                <w:rFonts w:eastAsia="Calibri" w:cs="Arial"/>
                <w:color w:val="0432FF"/>
              </w:rPr>
              <w:t>khushboo_sewak</w:t>
            </w:r>
            <w:proofErr w:type="spellEnd"/>
          </w:p>
          <w:p w14:paraId="1353994F" w14:textId="0135F677" w:rsidR="00AE3D5A" w:rsidRPr="00D446B0" w:rsidRDefault="00AE3D5A" w:rsidP="00C3120D">
            <w:pPr>
              <w:pStyle w:val="ListParagraph"/>
              <w:numPr>
                <w:ilvl w:val="0"/>
                <w:numId w:val="95"/>
              </w:numPr>
              <w:rPr>
                <w:rFonts w:eastAsia="Calibri" w:cs="Arial"/>
                <w:color w:val="0432FF"/>
              </w:rPr>
            </w:pPr>
            <w:proofErr w:type="spellStart"/>
            <w:r w:rsidRPr="00D446B0">
              <w:rPr>
                <w:rFonts w:eastAsia="Calibri" w:cs="Arial"/>
                <w:color w:val="0432FF"/>
              </w:rPr>
              <w:t>doggodorable</w:t>
            </w:r>
            <w:proofErr w:type="spellEnd"/>
          </w:p>
          <w:p w14:paraId="0CA4870E" w14:textId="2BBF6C4E" w:rsidR="00C3120D" w:rsidRPr="00D446B0" w:rsidRDefault="00AE3D5A" w:rsidP="00C3120D">
            <w:pPr>
              <w:pStyle w:val="ListParagraph"/>
              <w:numPr>
                <w:ilvl w:val="0"/>
                <w:numId w:val="95"/>
              </w:numPr>
              <w:rPr>
                <w:rFonts w:eastAsia="Calibri" w:cs="Arial"/>
                <w:color w:val="0432FF"/>
              </w:rPr>
            </w:pPr>
            <w:r w:rsidRPr="00D446B0">
              <w:rPr>
                <w:rFonts w:eastAsia="Calibri" w:cs="Arial"/>
                <w:color w:val="0432FF"/>
              </w:rPr>
              <w:t>gov.sg</w:t>
            </w:r>
          </w:p>
          <w:p w14:paraId="69AABEFB" w14:textId="566D8A6F" w:rsidR="003F48CE" w:rsidRPr="00D446B0" w:rsidRDefault="003F48CE" w:rsidP="00C3120D">
            <w:pPr>
              <w:pStyle w:val="ListParagraph"/>
              <w:numPr>
                <w:ilvl w:val="0"/>
                <w:numId w:val="95"/>
              </w:numPr>
              <w:rPr>
                <w:rFonts w:eastAsia="Calibri" w:cs="Arial"/>
                <w:color w:val="0432FF"/>
              </w:rPr>
            </w:pPr>
            <w:proofErr w:type="spellStart"/>
            <w:r w:rsidRPr="00D446B0">
              <w:rPr>
                <w:color w:val="0432FF"/>
              </w:rPr>
              <w:t>danceincorporated</w:t>
            </w:r>
            <w:proofErr w:type="spellEnd"/>
          </w:p>
          <w:p w14:paraId="75807343" w14:textId="3A91F659" w:rsidR="00AE3D5A" w:rsidRPr="00C3120D" w:rsidRDefault="00AE3D5A" w:rsidP="00C3120D">
            <w:pPr>
              <w:pStyle w:val="ListParagraph"/>
              <w:numPr>
                <w:ilvl w:val="0"/>
                <w:numId w:val="95"/>
              </w:numPr>
              <w:rPr>
                <w:rFonts w:eastAsia="Calibri" w:cs="Arial"/>
                <w:color w:val="0070C0"/>
              </w:rPr>
            </w:pPr>
            <w:proofErr w:type="spellStart"/>
            <w:r w:rsidRPr="00D446B0">
              <w:rPr>
                <w:rFonts w:eastAsia="Calibri" w:cs="Arial"/>
                <w:color w:val="0432FF"/>
              </w:rPr>
              <w:t>floraisonstudio</w:t>
            </w:r>
            <w:proofErr w:type="spellEnd"/>
          </w:p>
        </w:tc>
      </w:tr>
    </w:tbl>
    <w:p w14:paraId="11B4B026" w14:textId="77777777" w:rsidR="00AE3D5A" w:rsidRDefault="00AE3D5A" w:rsidP="6001787B">
      <w:pPr>
        <w:rPr>
          <w:rFonts w:eastAsia="Arial" w:cs="Arial"/>
          <w:color w:val="000000" w:themeColor="text1"/>
        </w:rPr>
      </w:pPr>
    </w:p>
    <w:p w14:paraId="488CBD16" w14:textId="77777777" w:rsidR="00AE3D5A" w:rsidRDefault="00AE3D5A">
      <w:pPr>
        <w:spacing w:line="259" w:lineRule="auto"/>
        <w:rPr>
          <w:rFonts w:eastAsia="Arial" w:cs="Arial"/>
          <w:color w:val="000000" w:themeColor="text1"/>
        </w:rPr>
      </w:pPr>
      <w:r>
        <w:rPr>
          <w:rFonts w:eastAsia="Arial" w:cs="Arial"/>
          <w:color w:val="000000" w:themeColor="text1"/>
        </w:rPr>
        <w:br w:type="page"/>
      </w:r>
    </w:p>
    <w:p w14:paraId="3E5046EB" w14:textId="265000F8" w:rsidR="226CF97E" w:rsidRPr="00C3120D" w:rsidRDefault="226CF97E" w:rsidP="6001787B">
      <w:pPr>
        <w:rPr>
          <w:rFonts w:eastAsia="Arial" w:cs="Arial"/>
          <w:color w:val="000000" w:themeColor="text1"/>
          <w:u w:val="single"/>
        </w:rPr>
      </w:pPr>
      <w:r w:rsidRPr="00C3120D">
        <w:rPr>
          <w:rFonts w:eastAsia="Arial" w:cs="Arial"/>
          <w:color w:val="000000" w:themeColor="text1"/>
          <w:u w:val="single"/>
        </w:rPr>
        <w:lastRenderedPageBreak/>
        <w:t>IG4U Forget Password</w:t>
      </w:r>
    </w:p>
    <w:p w14:paraId="79AE428F" w14:textId="77777777" w:rsidR="00A66E84" w:rsidRDefault="226CF97E" w:rsidP="00A66E84">
      <w:pPr>
        <w:keepNext/>
        <w:jc w:val="center"/>
      </w:pPr>
      <w:r>
        <w:rPr>
          <w:noProof/>
        </w:rPr>
        <w:drawing>
          <wp:inline distT="0" distB="0" distL="0" distR="0" wp14:anchorId="249D8295" wp14:editId="7D4A241D">
            <wp:extent cx="4457700" cy="2286000"/>
            <wp:effectExtent l="0" t="0" r="0" b="0"/>
            <wp:docPr id="653163391" name="Picture 28" descr="A person holding a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57700" cy="2286000"/>
                    </a:xfrm>
                    <a:prstGeom prst="rect">
                      <a:avLst/>
                    </a:prstGeom>
                  </pic:spPr>
                </pic:pic>
              </a:graphicData>
            </a:graphic>
          </wp:inline>
        </w:drawing>
      </w:r>
    </w:p>
    <w:p w14:paraId="511C4B22" w14:textId="6B9ED4BC" w:rsidR="62266223" w:rsidRPr="00B91B13" w:rsidRDefault="00A66E84" w:rsidP="00B91B13">
      <w:pPr>
        <w:jc w:val="center"/>
        <w:rPr>
          <w:i/>
          <w:iCs/>
        </w:rPr>
      </w:pPr>
      <w:bookmarkStart w:id="195" w:name="_Toc135431754"/>
      <w:r w:rsidRPr="00B91B13">
        <w:rPr>
          <w:i/>
          <w:iCs/>
        </w:rPr>
        <w:t xml:space="preserve">Figure </w:t>
      </w:r>
      <w:r w:rsidRPr="00B91B13">
        <w:rPr>
          <w:i/>
          <w:iCs/>
        </w:rPr>
        <w:fldChar w:fldCharType="begin"/>
      </w:r>
      <w:r w:rsidRPr="00B91B13">
        <w:rPr>
          <w:i/>
          <w:iCs/>
        </w:rPr>
        <w:instrText>SEQ Figure \* ARABIC</w:instrText>
      </w:r>
      <w:r w:rsidRPr="00B91B13">
        <w:rPr>
          <w:i/>
          <w:iCs/>
        </w:rPr>
        <w:fldChar w:fldCharType="separate"/>
      </w:r>
      <w:r w:rsidR="002A13A4">
        <w:rPr>
          <w:i/>
          <w:iCs/>
          <w:noProof/>
        </w:rPr>
        <w:t>24</w:t>
      </w:r>
      <w:r w:rsidRPr="00B91B13">
        <w:rPr>
          <w:i/>
          <w:iCs/>
        </w:rPr>
        <w:fldChar w:fldCharType="end"/>
      </w:r>
      <w:r w:rsidR="00B877C5">
        <w:rPr>
          <w:i/>
          <w:iCs/>
        </w:rPr>
        <w:t>.</w:t>
      </w:r>
      <w:r w:rsidRPr="00B91B13">
        <w:rPr>
          <w:i/>
          <w:iCs/>
        </w:rPr>
        <w:t xml:space="preserve"> IG4U forget password page</w:t>
      </w:r>
      <w:bookmarkEnd w:id="195"/>
    </w:p>
    <w:p w14:paraId="3014908E" w14:textId="5086F80A" w:rsidR="00A66E84" w:rsidRPr="00B91B13" w:rsidRDefault="00A66E84" w:rsidP="00B877C5">
      <w:pPr>
        <w:jc w:val="center"/>
        <w:rPr>
          <w:i/>
          <w:iCs/>
        </w:rPr>
      </w:pPr>
      <w:bookmarkStart w:id="196" w:name="_Toc135431777"/>
      <w:r w:rsidRPr="00B91B13">
        <w:rPr>
          <w:i/>
          <w:iCs/>
        </w:rPr>
        <w:t xml:space="preserve">Table </w:t>
      </w:r>
      <w:r w:rsidRPr="00B91B13">
        <w:rPr>
          <w:i/>
          <w:iCs/>
        </w:rPr>
        <w:fldChar w:fldCharType="begin"/>
      </w:r>
      <w:r w:rsidRPr="00B91B13">
        <w:rPr>
          <w:i/>
          <w:iCs/>
        </w:rPr>
        <w:instrText>SEQ Table \* ARABIC</w:instrText>
      </w:r>
      <w:r w:rsidRPr="00B91B13">
        <w:rPr>
          <w:i/>
          <w:iCs/>
        </w:rPr>
        <w:fldChar w:fldCharType="separate"/>
      </w:r>
      <w:r w:rsidR="002A13A4">
        <w:rPr>
          <w:i/>
          <w:iCs/>
          <w:noProof/>
        </w:rPr>
        <w:t>8</w:t>
      </w:r>
      <w:r w:rsidRPr="00B91B13">
        <w:rPr>
          <w:i/>
          <w:iCs/>
        </w:rPr>
        <w:fldChar w:fldCharType="end"/>
      </w:r>
      <w:r w:rsidR="00B877C5">
        <w:rPr>
          <w:i/>
          <w:iCs/>
        </w:rPr>
        <w:t>.</w:t>
      </w:r>
      <w:r w:rsidRPr="00B91B13">
        <w:rPr>
          <w:i/>
          <w:iCs/>
        </w:rPr>
        <w:t xml:space="preserve"> Input fields for the forget password section</w:t>
      </w:r>
      <w:bookmarkEnd w:id="196"/>
    </w:p>
    <w:tbl>
      <w:tblPr>
        <w:tblStyle w:val="TableGrid"/>
        <w:tblW w:w="5000" w:type="pct"/>
        <w:jc w:val="center"/>
        <w:tblLook w:val="04A0" w:firstRow="1" w:lastRow="0" w:firstColumn="1" w:lastColumn="0" w:noHBand="0" w:noVBand="1"/>
      </w:tblPr>
      <w:tblGrid>
        <w:gridCol w:w="2752"/>
        <w:gridCol w:w="6254"/>
      </w:tblGrid>
      <w:tr w:rsidR="001E48AF" w14:paraId="62BAE330" w14:textId="77777777" w:rsidTr="00651EFA">
        <w:trPr>
          <w:trHeight w:val="300"/>
          <w:jc w:val="center"/>
        </w:trPr>
        <w:tc>
          <w:tcPr>
            <w:tcW w:w="1528"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tcPr>
          <w:p w14:paraId="3167B12B" w14:textId="481EE642" w:rsidR="4D051564" w:rsidRPr="001E48AF" w:rsidRDefault="4D051564" w:rsidP="4D051564">
            <w:pPr>
              <w:jc w:val="center"/>
              <w:rPr>
                <w:rFonts w:cs="Arial"/>
                <w:b/>
                <w:bCs/>
              </w:rPr>
            </w:pPr>
            <w:r w:rsidRPr="001E48AF">
              <w:rPr>
                <w:rFonts w:eastAsia="Calibri" w:cs="Arial"/>
                <w:b/>
                <w:bCs/>
                <w:color w:val="000000" w:themeColor="text1"/>
              </w:rPr>
              <w:t>Field Name</w:t>
            </w:r>
          </w:p>
        </w:tc>
        <w:tc>
          <w:tcPr>
            <w:tcW w:w="3472"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tcPr>
          <w:p w14:paraId="314905DA" w14:textId="2B0B1C51" w:rsidR="4D051564" w:rsidRPr="001E48AF" w:rsidRDefault="4D051564" w:rsidP="4D051564">
            <w:pPr>
              <w:jc w:val="center"/>
              <w:rPr>
                <w:rFonts w:cs="Arial"/>
                <w:b/>
                <w:bCs/>
              </w:rPr>
            </w:pPr>
            <w:r w:rsidRPr="001E48AF">
              <w:rPr>
                <w:rFonts w:eastAsia="Calibri" w:cs="Arial"/>
                <w:b/>
                <w:bCs/>
                <w:color w:val="000000" w:themeColor="text1"/>
              </w:rPr>
              <w:t>Value</w:t>
            </w:r>
          </w:p>
        </w:tc>
      </w:tr>
      <w:tr w:rsidR="001E48AF" w14:paraId="3308B065" w14:textId="77777777" w:rsidTr="00651EFA">
        <w:trPr>
          <w:trHeight w:val="300"/>
          <w:jc w:val="center"/>
        </w:trPr>
        <w:tc>
          <w:tcPr>
            <w:tcW w:w="1528" w:type="pct"/>
            <w:tcBorders>
              <w:top w:val="single" w:sz="8" w:space="0" w:color="auto"/>
              <w:left w:val="single" w:sz="8" w:space="0" w:color="auto"/>
              <w:bottom w:val="single" w:sz="8" w:space="0" w:color="auto"/>
              <w:right w:val="single" w:sz="8" w:space="0" w:color="auto"/>
            </w:tcBorders>
            <w:tcMar>
              <w:left w:w="108" w:type="dxa"/>
              <w:right w:w="108" w:type="dxa"/>
            </w:tcMar>
          </w:tcPr>
          <w:p w14:paraId="15EE9851" w14:textId="0019D9DF" w:rsidR="4D051564" w:rsidRPr="001E48AF" w:rsidRDefault="4D051564">
            <w:pPr>
              <w:rPr>
                <w:rFonts w:cs="Arial"/>
                <w:b/>
                <w:bCs/>
              </w:rPr>
            </w:pPr>
            <w:r w:rsidRPr="001E48AF">
              <w:rPr>
                <w:rFonts w:eastAsia="Calibri" w:cs="Arial"/>
                <w:b/>
                <w:bCs/>
              </w:rPr>
              <w:t>Username</w:t>
            </w:r>
          </w:p>
        </w:tc>
        <w:tc>
          <w:tcPr>
            <w:tcW w:w="3472" w:type="pct"/>
            <w:tcBorders>
              <w:top w:val="single" w:sz="8" w:space="0" w:color="auto"/>
              <w:left w:val="single" w:sz="8" w:space="0" w:color="auto"/>
              <w:bottom w:val="single" w:sz="8" w:space="0" w:color="auto"/>
              <w:right w:val="single" w:sz="8" w:space="0" w:color="auto"/>
            </w:tcBorders>
            <w:tcMar>
              <w:left w:w="108" w:type="dxa"/>
              <w:right w:w="108" w:type="dxa"/>
            </w:tcMar>
          </w:tcPr>
          <w:p w14:paraId="2BD15690" w14:textId="565E37BD" w:rsidR="4D051564" w:rsidRPr="001E48AF" w:rsidRDefault="4D051564">
            <w:pPr>
              <w:rPr>
                <w:rFonts w:cs="Arial"/>
              </w:rPr>
            </w:pPr>
            <w:r w:rsidRPr="001E48AF">
              <w:rPr>
                <w:rFonts w:eastAsia="Calibri" w:cs="Arial"/>
              </w:rPr>
              <w:t xml:space="preserve">Username that you will use to login to IG4U </w:t>
            </w:r>
          </w:p>
        </w:tc>
      </w:tr>
      <w:tr w:rsidR="001E48AF" w14:paraId="1F7D769E" w14:textId="77777777" w:rsidTr="00651EFA">
        <w:trPr>
          <w:trHeight w:val="300"/>
          <w:jc w:val="center"/>
        </w:trPr>
        <w:tc>
          <w:tcPr>
            <w:tcW w:w="1528" w:type="pct"/>
            <w:tcBorders>
              <w:top w:val="single" w:sz="8" w:space="0" w:color="auto"/>
              <w:left w:val="single" w:sz="8" w:space="0" w:color="auto"/>
              <w:bottom w:val="single" w:sz="8" w:space="0" w:color="auto"/>
              <w:right w:val="single" w:sz="8" w:space="0" w:color="auto"/>
            </w:tcBorders>
            <w:tcMar>
              <w:left w:w="108" w:type="dxa"/>
              <w:right w:w="108" w:type="dxa"/>
            </w:tcMar>
          </w:tcPr>
          <w:p w14:paraId="6065F592" w14:textId="40B93EF0" w:rsidR="4D051564" w:rsidRPr="001E48AF" w:rsidRDefault="4D051564">
            <w:pPr>
              <w:rPr>
                <w:rFonts w:cs="Arial"/>
                <w:b/>
                <w:bCs/>
              </w:rPr>
            </w:pPr>
            <w:r w:rsidRPr="001E48AF">
              <w:rPr>
                <w:rFonts w:eastAsia="Calibri" w:cs="Arial"/>
                <w:b/>
                <w:bCs/>
              </w:rPr>
              <w:t>Password</w:t>
            </w:r>
          </w:p>
        </w:tc>
        <w:tc>
          <w:tcPr>
            <w:tcW w:w="3472" w:type="pct"/>
            <w:tcBorders>
              <w:top w:val="single" w:sz="8" w:space="0" w:color="auto"/>
              <w:left w:val="single" w:sz="8" w:space="0" w:color="auto"/>
              <w:bottom w:val="single" w:sz="8" w:space="0" w:color="auto"/>
              <w:right w:val="single" w:sz="8" w:space="0" w:color="auto"/>
            </w:tcBorders>
            <w:tcMar>
              <w:left w:w="108" w:type="dxa"/>
              <w:right w:w="108" w:type="dxa"/>
            </w:tcMar>
          </w:tcPr>
          <w:p w14:paraId="36C5B859" w14:textId="3807FD57" w:rsidR="4D051564" w:rsidRPr="001E48AF" w:rsidRDefault="4D051564">
            <w:pPr>
              <w:rPr>
                <w:rFonts w:cs="Arial"/>
              </w:rPr>
            </w:pPr>
            <w:r w:rsidRPr="001E48AF">
              <w:rPr>
                <w:rFonts w:eastAsia="Calibri" w:cs="Arial"/>
              </w:rPr>
              <w:t xml:space="preserve">Password </w:t>
            </w:r>
          </w:p>
        </w:tc>
      </w:tr>
      <w:tr w:rsidR="001E48AF" w14:paraId="5F480DE6" w14:textId="77777777" w:rsidTr="00651EFA">
        <w:trPr>
          <w:trHeight w:val="300"/>
          <w:jc w:val="center"/>
        </w:trPr>
        <w:tc>
          <w:tcPr>
            <w:tcW w:w="1528" w:type="pct"/>
            <w:tcBorders>
              <w:top w:val="single" w:sz="8" w:space="0" w:color="auto"/>
              <w:left w:val="single" w:sz="8" w:space="0" w:color="auto"/>
              <w:bottom w:val="single" w:sz="8" w:space="0" w:color="auto"/>
              <w:right w:val="single" w:sz="8" w:space="0" w:color="auto"/>
            </w:tcBorders>
            <w:tcMar>
              <w:left w:w="108" w:type="dxa"/>
              <w:right w:w="108" w:type="dxa"/>
            </w:tcMar>
          </w:tcPr>
          <w:p w14:paraId="195E029B" w14:textId="3E4F7DAC" w:rsidR="4D051564" w:rsidRPr="001E48AF" w:rsidRDefault="4D051564">
            <w:pPr>
              <w:rPr>
                <w:rFonts w:cs="Arial"/>
                <w:b/>
                <w:bCs/>
              </w:rPr>
            </w:pPr>
            <w:r w:rsidRPr="001E48AF">
              <w:rPr>
                <w:rFonts w:eastAsia="Calibri" w:cs="Arial"/>
                <w:b/>
                <w:bCs/>
              </w:rPr>
              <w:t>Re-type Password</w:t>
            </w:r>
          </w:p>
        </w:tc>
        <w:tc>
          <w:tcPr>
            <w:tcW w:w="3472" w:type="pct"/>
            <w:tcBorders>
              <w:top w:val="single" w:sz="8" w:space="0" w:color="auto"/>
              <w:left w:val="single" w:sz="8" w:space="0" w:color="auto"/>
              <w:bottom w:val="single" w:sz="8" w:space="0" w:color="auto"/>
              <w:right w:val="single" w:sz="8" w:space="0" w:color="auto"/>
            </w:tcBorders>
            <w:tcMar>
              <w:left w:w="108" w:type="dxa"/>
              <w:right w:w="108" w:type="dxa"/>
            </w:tcMar>
          </w:tcPr>
          <w:p w14:paraId="37C2082C" w14:textId="2A4C101A" w:rsidR="4D051564" w:rsidRPr="001E48AF" w:rsidRDefault="4D051564">
            <w:pPr>
              <w:rPr>
                <w:rFonts w:cs="Arial"/>
              </w:rPr>
            </w:pPr>
            <w:r w:rsidRPr="001E48AF">
              <w:rPr>
                <w:rFonts w:eastAsia="Calibri" w:cs="Arial"/>
              </w:rPr>
              <w:t>Password</w:t>
            </w:r>
          </w:p>
        </w:tc>
      </w:tr>
    </w:tbl>
    <w:p w14:paraId="4EB057ED" w14:textId="72CF1D7B" w:rsidR="62266223" w:rsidRDefault="62266223" w:rsidP="4D051564"/>
    <w:p w14:paraId="49373F16" w14:textId="77777777" w:rsidR="00491C05" w:rsidRDefault="00491C05">
      <w:pPr>
        <w:spacing w:line="259" w:lineRule="auto"/>
        <w:rPr>
          <w:rFonts w:eastAsia="Arial" w:cs="Arial"/>
          <w:color w:val="000000" w:themeColor="text1"/>
          <w:u w:val="single"/>
        </w:rPr>
      </w:pPr>
      <w:r>
        <w:rPr>
          <w:rFonts w:eastAsia="Arial" w:cs="Arial"/>
          <w:color w:val="000000" w:themeColor="text1"/>
          <w:u w:val="single"/>
        </w:rPr>
        <w:br w:type="page"/>
      </w:r>
    </w:p>
    <w:p w14:paraId="7836C582" w14:textId="4FE61818" w:rsidR="00A66E84" w:rsidRPr="00491C05" w:rsidRDefault="226CF97E" w:rsidP="00491C05">
      <w:pPr>
        <w:rPr>
          <w:rFonts w:eastAsia="DengXian" w:cs="Arial"/>
          <w:u w:val="single"/>
        </w:rPr>
      </w:pPr>
      <w:r w:rsidRPr="00491C05">
        <w:rPr>
          <w:rFonts w:eastAsia="Arial" w:cs="Arial"/>
          <w:color w:val="000000" w:themeColor="text1"/>
          <w:u w:val="single"/>
        </w:rPr>
        <w:lastRenderedPageBreak/>
        <w:t>Welcome Page</w:t>
      </w:r>
    </w:p>
    <w:p w14:paraId="7FB40B7F" w14:textId="77777777" w:rsidR="00651EFA" w:rsidRDefault="2EFC3C21" w:rsidP="00651EFA">
      <w:pPr>
        <w:keepNext/>
        <w:jc w:val="center"/>
      </w:pPr>
      <w:r>
        <w:rPr>
          <w:noProof/>
        </w:rPr>
        <w:drawing>
          <wp:inline distT="0" distB="0" distL="0" distR="0" wp14:anchorId="6981369A" wp14:editId="599B2C71">
            <wp:extent cx="4572000" cy="2333625"/>
            <wp:effectExtent l="0" t="0" r="0" b="0"/>
            <wp:docPr id="1583309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7922C0F0" w14:textId="4754106E" w:rsidR="62266223" w:rsidRPr="00B877C5" w:rsidRDefault="00651EFA" w:rsidP="00B877C5">
      <w:pPr>
        <w:jc w:val="center"/>
        <w:rPr>
          <w:i/>
          <w:iCs/>
        </w:rPr>
      </w:pPr>
      <w:bookmarkStart w:id="197" w:name="_Toc135431755"/>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002A13A4" w:rsidRPr="00B877C5">
        <w:rPr>
          <w:i/>
          <w:iCs/>
          <w:noProof/>
        </w:rPr>
        <w:t>25</w:t>
      </w:r>
      <w:r w:rsidRPr="00B877C5">
        <w:rPr>
          <w:i/>
          <w:iCs/>
          <w:noProof/>
        </w:rPr>
        <w:fldChar w:fldCharType="end"/>
      </w:r>
      <w:r w:rsidR="00B877C5">
        <w:rPr>
          <w:i/>
          <w:iCs/>
          <w:noProof/>
        </w:rPr>
        <w:t>.</w:t>
      </w:r>
      <w:r w:rsidRPr="00B877C5">
        <w:rPr>
          <w:i/>
          <w:iCs/>
        </w:rPr>
        <w:t xml:space="preserve"> IG4U Welcome page</w:t>
      </w:r>
      <w:bookmarkEnd w:id="197"/>
    </w:p>
    <w:p w14:paraId="00306F26" w14:textId="778D42D8" w:rsidR="62266223" w:rsidRPr="00491C05" w:rsidRDefault="2EFC3C21" w:rsidP="00491C05">
      <w:r w:rsidRPr="00491C05">
        <w:t>Here are the details of the main page:</w:t>
      </w:r>
    </w:p>
    <w:p w14:paraId="290B42A8" w14:textId="7F072798" w:rsidR="00A66E84" w:rsidRPr="00491C05" w:rsidRDefault="00A66E84" w:rsidP="00B877C5">
      <w:pPr>
        <w:jc w:val="center"/>
        <w:rPr>
          <w:i/>
          <w:iCs/>
        </w:rPr>
      </w:pPr>
      <w:bookmarkStart w:id="198" w:name="_Toc135431778"/>
      <w:r w:rsidRPr="00491C05">
        <w:rPr>
          <w:i/>
          <w:iCs/>
        </w:rPr>
        <w:t xml:space="preserve">Table </w:t>
      </w:r>
      <w:r w:rsidRPr="00491C05">
        <w:rPr>
          <w:i/>
          <w:iCs/>
        </w:rPr>
        <w:fldChar w:fldCharType="begin"/>
      </w:r>
      <w:r w:rsidRPr="00491C05">
        <w:rPr>
          <w:i/>
          <w:iCs/>
        </w:rPr>
        <w:instrText>SEQ Table \* ARABIC</w:instrText>
      </w:r>
      <w:r w:rsidRPr="00491C05">
        <w:rPr>
          <w:i/>
          <w:iCs/>
        </w:rPr>
        <w:fldChar w:fldCharType="separate"/>
      </w:r>
      <w:r w:rsidR="002A13A4">
        <w:rPr>
          <w:i/>
          <w:iCs/>
          <w:noProof/>
        </w:rPr>
        <w:t>9</w:t>
      </w:r>
      <w:r w:rsidRPr="00491C05">
        <w:rPr>
          <w:i/>
          <w:iCs/>
        </w:rPr>
        <w:fldChar w:fldCharType="end"/>
      </w:r>
      <w:r w:rsidR="00B877C5">
        <w:rPr>
          <w:i/>
          <w:iCs/>
        </w:rPr>
        <w:t>.</w:t>
      </w:r>
      <w:r w:rsidRPr="00491C05">
        <w:rPr>
          <w:i/>
          <w:iCs/>
        </w:rPr>
        <w:t xml:space="preserve"> Fields for IG4U Main page</w:t>
      </w:r>
      <w:bookmarkEnd w:id="198"/>
    </w:p>
    <w:tbl>
      <w:tblPr>
        <w:tblStyle w:val="TableGrid"/>
        <w:tblW w:w="9251" w:type="dxa"/>
        <w:tblLayout w:type="fixed"/>
        <w:tblLook w:val="04A0" w:firstRow="1" w:lastRow="0" w:firstColumn="1" w:lastColumn="0" w:noHBand="0" w:noVBand="1"/>
      </w:tblPr>
      <w:tblGrid>
        <w:gridCol w:w="1408"/>
        <w:gridCol w:w="7843"/>
      </w:tblGrid>
      <w:tr w:rsidR="4D051564" w:rsidRPr="00491C05" w14:paraId="45755CF1"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18698A5A" w14:textId="6A517AB1" w:rsidR="4D051564" w:rsidRPr="00491C05" w:rsidRDefault="4D051564" w:rsidP="00491C05">
            <w:pPr>
              <w:jc w:val="center"/>
              <w:rPr>
                <w:rFonts w:cs="Arial"/>
                <w:b/>
                <w:bCs/>
              </w:rPr>
            </w:pPr>
            <w:r w:rsidRPr="00491C05">
              <w:rPr>
                <w:rFonts w:eastAsia="Calibri" w:cs="Arial"/>
                <w:b/>
                <w:bCs/>
                <w:color w:val="000000" w:themeColor="text1"/>
              </w:rPr>
              <w:t>Field Name</w:t>
            </w:r>
          </w:p>
        </w:tc>
        <w:tc>
          <w:tcPr>
            <w:tcW w:w="7843"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100A3C20" w14:textId="70CECE48" w:rsidR="4D051564" w:rsidRPr="00491C05" w:rsidRDefault="4D051564" w:rsidP="00491C05">
            <w:pPr>
              <w:jc w:val="center"/>
              <w:rPr>
                <w:rFonts w:cs="Arial"/>
                <w:b/>
                <w:bCs/>
              </w:rPr>
            </w:pPr>
            <w:r w:rsidRPr="00491C05">
              <w:rPr>
                <w:rFonts w:eastAsia="Calibri" w:cs="Arial"/>
                <w:b/>
                <w:bCs/>
                <w:color w:val="000000" w:themeColor="text1"/>
              </w:rPr>
              <w:t>Description</w:t>
            </w:r>
          </w:p>
        </w:tc>
      </w:tr>
      <w:tr w:rsidR="4D051564" w:rsidRPr="00491C05" w14:paraId="6916AEAD"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4284A" w14:textId="4CD89118" w:rsidR="4D051564" w:rsidRPr="00491C05" w:rsidRDefault="4D051564" w:rsidP="00491C05">
            <w:pPr>
              <w:jc w:val="center"/>
            </w:pPr>
            <w:r w:rsidRPr="00491C05">
              <w:t>Background Image</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5D49B3FE" w14:textId="0707F883" w:rsidR="4D051564" w:rsidRPr="00491C05" w:rsidRDefault="4D051564" w:rsidP="00491C05">
            <w:r w:rsidRPr="00491C05">
              <w:t>Displays the photo that received the most impression among all posts from your profile.</w:t>
            </w:r>
          </w:p>
        </w:tc>
      </w:tr>
      <w:tr w:rsidR="4D051564" w:rsidRPr="00491C05" w14:paraId="23AD7F20"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4AC937" w14:textId="6C779BC1" w:rsidR="4D051564" w:rsidRPr="00491C05" w:rsidRDefault="4D051564" w:rsidP="00491C05">
            <w:pPr>
              <w:jc w:val="center"/>
            </w:pPr>
            <w:r w:rsidRPr="00491C05">
              <w:t>1</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3A145D78" w14:textId="46E07F13" w:rsidR="4D051564" w:rsidRPr="00491C05" w:rsidRDefault="4D051564" w:rsidP="00491C05">
            <w:r w:rsidRPr="00491C05">
              <w:t>Instagram Page Profile Photo</w:t>
            </w:r>
          </w:p>
        </w:tc>
      </w:tr>
      <w:tr w:rsidR="4D051564" w:rsidRPr="00491C05" w14:paraId="55A53C3E"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4C28E3" w14:textId="09857FBD" w:rsidR="4D051564" w:rsidRPr="00491C05" w:rsidRDefault="4D051564" w:rsidP="00491C05">
            <w:pPr>
              <w:jc w:val="center"/>
            </w:pPr>
            <w:r w:rsidRPr="00491C05">
              <w:t>2</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4B3C9427" w14:textId="634CAD47" w:rsidR="4D051564" w:rsidRPr="00491C05" w:rsidRDefault="4D051564" w:rsidP="00491C05">
            <w:r w:rsidRPr="00491C05">
              <w:t>Instagram Page Full Name as registered</w:t>
            </w:r>
          </w:p>
        </w:tc>
      </w:tr>
      <w:tr w:rsidR="4D051564" w:rsidRPr="00491C05" w14:paraId="6B3A603A"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0AE311" w14:textId="242A8B90" w:rsidR="4D051564" w:rsidRPr="00491C05" w:rsidRDefault="4D051564" w:rsidP="00491C05">
            <w:pPr>
              <w:jc w:val="center"/>
            </w:pPr>
            <w:r w:rsidRPr="00491C05">
              <w:t>3</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1585383B" w14:textId="31F5467F" w:rsidR="4D051564" w:rsidRPr="00491C05" w:rsidRDefault="4D051564" w:rsidP="00491C05">
            <w:r w:rsidRPr="00491C05">
              <w:t>Instagram profile has went through data processing and topic modelling. “I am Known for” is what defines the Instagram page.</w:t>
            </w:r>
          </w:p>
        </w:tc>
      </w:tr>
      <w:tr w:rsidR="4D051564" w:rsidRPr="00491C05" w14:paraId="5AABCBC8"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56C418" w14:textId="504B286B" w:rsidR="4D051564" w:rsidRPr="00491C05" w:rsidRDefault="4D051564" w:rsidP="00491C05">
            <w:pPr>
              <w:jc w:val="center"/>
            </w:pPr>
            <w:r w:rsidRPr="00491C05">
              <w:t>4</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34BC4FDA" w14:textId="7C5CCDAB" w:rsidR="4D051564" w:rsidRPr="00491C05" w:rsidRDefault="4D051564" w:rsidP="00491C05">
            <w:r w:rsidRPr="00491C05">
              <w:t>You can also directly visit your Instagram page by clicking Instagram icon.</w:t>
            </w:r>
          </w:p>
        </w:tc>
      </w:tr>
      <w:tr w:rsidR="4D051564" w:rsidRPr="00491C05" w14:paraId="5D0791D9"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524490" w14:textId="54BCFCB4" w:rsidR="4D051564" w:rsidRPr="00491C05" w:rsidRDefault="4D051564" w:rsidP="00491C05">
            <w:pPr>
              <w:jc w:val="center"/>
            </w:pPr>
            <w:r w:rsidRPr="00491C05">
              <w:t>5</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639B0F5E" w14:textId="1AED6AF3" w:rsidR="4D051564" w:rsidRPr="00491C05" w:rsidRDefault="4D051564" w:rsidP="00491C05">
            <w:r w:rsidRPr="00491C05">
              <w:t>Home Page -&gt; will direct you to this screen when you click.</w:t>
            </w:r>
          </w:p>
        </w:tc>
      </w:tr>
      <w:tr w:rsidR="4D051564" w:rsidRPr="00491C05" w14:paraId="4127758D"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521987" w14:textId="1BE3250A" w:rsidR="4D051564" w:rsidRPr="00491C05" w:rsidRDefault="4D051564" w:rsidP="00491C05">
            <w:pPr>
              <w:jc w:val="center"/>
            </w:pPr>
            <w:r w:rsidRPr="00491C05">
              <w:t>6</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145D4906" w14:textId="2002E3AF" w:rsidR="4D051564" w:rsidRPr="00491C05" w:rsidRDefault="4D051564" w:rsidP="00491C05">
            <w:r w:rsidRPr="00491C05">
              <w:t>Refresh -&gt; Allows you to refresh the datasets and generating new info from the Instagram. By default, system will fetch the previously generated information that is saved in your local machine.</w:t>
            </w:r>
          </w:p>
        </w:tc>
      </w:tr>
      <w:tr w:rsidR="4D051564" w:rsidRPr="00491C05" w14:paraId="3A19BF4C"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C430E" w14:textId="3C24F78D" w:rsidR="4D051564" w:rsidRPr="00491C05" w:rsidRDefault="4D051564" w:rsidP="00491C05">
            <w:pPr>
              <w:jc w:val="center"/>
            </w:pPr>
            <w:r w:rsidRPr="00491C05">
              <w:t>7</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38628C49" w14:textId="08C61EB7" w:rsidR="4D051564" w:rsidRPr="00491C05" w:rsidRDefault="4D051564" w:rsidP="00491C05">
            <w:r w:rsidRPr="00491C05">
              <w:t>About -&gt; brings to about page</w:t>
            </w:r>
          </w:p>
        </w:tc>
      </w:tr>
      <w:tr w:rsidR="4D051564" w:rsidRPr="00491C05" w14:paraId="1636CDDA"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D3389B" w14:textId="57162F85" w:rsidR="4D051564" w:rsidRPr="00491C05" w:rsidRDefault="4D051564" w:rsidP="00491C05">
            <w:pPr>
              <w:jc w:val="center"/>
            </w:pPr>
            <w:r w:rsidRPr="00491C05">
              <w:t>8</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517EBBFB" w14:textId="0FE6ABFD" w:rsidR="4D051564" w:rsidRPr="00491C05" w:rsidRDefault="4D051564" w:rsidP="00491C05">
            <w:r w:rsidRPr="00491C05">
              <w:t>Fact -&gt; bring to fact page.</w:t>
            </w:r>
          </w:p>
        </w:tc>
      </w:tr>
      <w:tr w:rsidR="4D051564" w:rsidRPr="00491C05" w14:paraId="717BB3BA"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DFA1BD" w14:textId="79AC7142" w:rsidR="4D051564" w:rsidRPr="00491C05" w:rsidRDefault="4D051564" w:rsidP="00491C05">
            <w:pPr>
              <w:jc w:val="center"/>
            </w:pPr>
            <w:r w:rsidRPr="00491C05">
              <w:t>9</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28BD4044" w14:textId="4043DDB0" w:rsidR="4D051564" w:rsidRPr="00491C05" w:rsidRDefault="4D051564" w:rsidP="00491C05">
            <w:r w:rsidRPr="00491C05">
              <w:t>Performa</w:t>
            </w:r>
            <w:r w:rsidR="00BF54C0" w:rsidRPr="00491C05">
              <w:t>nc</w:t>
            </w:r>
            <w:r w:rsidRPr="00491C05">
              <w:t>e -&gt; bring to performance page</w:t>
            </w:r>
          </w:p>
        </w:tc>
      </w:tr>
      <w:tr w:rsidR="4D051564" w:rsidRPr="00491C05" w14:paraId="23C28089"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5E8D79" w14:textId="38960A3E" w:rsidR="4D051564" w:rsidRPr="00491C05" w:rsidRDefault="4D051564" w:rsidP="00491C05">
            <w:pPr>
              <w:jc w:val="center"/>
            </w:pPr>
            <w:r w:rsidRPr="00491C05">
              <w:t>10</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2CB4A475" w14:textId="3CACB744" w:rsidR="4D051564" w:rsidRPr="00491C05" w:rsidRDefault="4D051564" w:rsidP="00491C05">
            <w:r w:rsidRPr="00491C05">
              <w:t>Prediction -&gt; bring to Prediction</w:t>
            </w:r>
          </w:p>
        </w:tc>
      </w:tr>
      <w:tr w:rsidR="4D051564" w:rsidRPr="00491C05" w14:paraId="266CA9EA"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669923" w14:textId="6C48AA28" w:rsidR="4D051564" w:rsidRPr="00491C05" w:rsidRDefault="4D051564" w:rsidP="00491C05">
            <w:pPr>
              <w:jc w:val="center"/>
            </w:pPr>
            <w:r w:rsidRPr="00491C05">
              <w:t>11</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64CE3A44" w14:textId="4C2B85DA" w:rsidR="4D051564" w:rsidRPr="00491C05" w:rsidRDefault="4D051564" w:rsidP="00491C05">
            <w:r w:rsidRPr="00491C05">
              <w:t>Recommendation -&gt; bring to Recommendation</w:t>
            </w:r>
          </w:p>
        </w:tc>
      </w:tr>
      <w:tr w:rsidR="4D051564" w:rsidRPr="00491C05" w14:paraId="6DF7CFD0"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92CBAF" w14:textId="7F9D076F" w:rsidR="4D051564" w:rsidRPr="00491C05" w:rsidRDefault="4D051564" w:rsidP="00491C05">
            <w:pPr>
              <w:jc w:val="center"/>
            </w:pPr>
            <w:r w:rsidRPr="00491C05">
              <w:t>12</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278219DD" w14:textId="2EF09A9F" w:rsidR="4D051564" w:rsidRPr="00491C05" w:rsidRDefault="4D051564" w:rsidP="00491C05">
            <w:r w:rsidRPr="00491C05">
              <w:t>Portfolio -&gt; bring to Portfolio</w:t>
            </w:r>
          </w:p>
        </w:tc>
      </w:tr>
      <w:tr w:rsidR="4D051564" w:rsidRPr="00491C05" w14:paraId="4993D604"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CD9F9D" w14:textId="3652EE37" w:rsidR="4D051564" w:rsidRPr="00491C05" w:rsidRDefault="4D051564" w:rsidP="00491C05">
            <w:pPr>
              <w:jc w:val="center"/>
            </w:pPr>
            <w:r w:rsidRPr="00491C05">
              <w:t>13</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2B6EF52D" w14:textId="3C014CF7" w:rsidR="4D051564" w:rsidRPr="00491C05" w:rsidRDefault="4D051564" w:rsidP="00491C05">
            <w:r w:rsidRPr="00491C05">
              <w:t>Logout  -&gt; logout from IG4U account</w:t>
            </w:r>
          </w:p>
        </w:tc>
      </w:tr>
    </w:tbl>
    <w:p w14:paraId="351C3AFC" w14:textId="77777777" w:rsidR="00AE3D5A" w:rsidRDefault="00AE3D5A">
      <w:pPr>
        <w:spacing w:line="259" w:lineRule="auto"/>
        <w:rPr>
          <w:rFonts w:eastAsia="Arial" w:cs="Arial"/>
        </w:rPr>
      </w:pPr>
      <w:r>
        <w:rPr>
          <w:rFonts w:eastAsia="Arial" w:cs="Arial"/>
        </w:rPr>
        <w:br w:type="page"/>
      </w:r>
    </w:p>
    <w:p w14:paraId="0281506A" w14:textId="1CB70A8B" w:rsidR="62266223" w:rsidRPr="00491C05" w:rsidRDefault="567F2896" w:rsidP="4D051564">
      <w:pPr>
        <w:rPr>
          <w:rFonts w:eastAsia="DengXian" w:cs="Arial"/>
          <w:u w:val="single"/>
        </w:rPr>
      </w:pPr>
      <w:r w:rsidRPr="00491C05">
        <w:rPr>
          <w:rFonts w:eastAsia="Arial" w:cs="Arial"/>
          <w:u w:val="single"/>
        </w:rPr>
        <w:lastRenderedPageBreak/>
        <w:t>About</w:t>
      </w:r>
    </w:p>
    <w:p w14:paraId="1AA5CAC4" w14:textId="77777777" w:rsidR="00651EFA" w:rsidRDefault="567F2896" w:rsidP="00651EFA">
      <w:pPr>
        <w:keepNext/>
        <w:jc w:val="center"/>
      </w:pPr>
      <w:r>
        <w:rPr>
          <w:noProof/>
        </w:rPr>
        <w:drawing>
          <wp:inline distT="0" distB="0" distL="0" distR="0" wp14:anchorId="53DAE764" wp14:editId="156C9147">
            <wp:extent cx="4317756" cy="1800000"/>
            <wp:effectExtent l="0" t="0" r="6985" b="0"/>
            <wp:docPr id="13726874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b="8628"/>
                    <a:stretch/>
                  </pic:blipFill>
                  <pic:spPr bwMode="auto">
                    <a:xfrm>
                      <a:off x="0" y="0"/>
                      <a:ext cx="4317756" cy="1800000"/>
                    </a:xfrm>
                    <a:prstGeom prst="rect">
                      <a:avLst/>
                    </a:prstGeom>
                    <a:ln>
                      <a:noFill/>
                    </a:ln>
                    <a:extLst>
                      <a:ext uri="{53640926-AAD7-44D8-BBD7-CCE9431645EC}">
                        <a14:shadowObscured xmlns:a14="http://schemas.microsoft.com/office/drawing/2010/main"/>
                      </a:ext>
                    </a:extLst>
                  </pic:spPr>
                </pic:pic>
              </a:graphicData>
            </a:graphic>
          </wp:inline>
        </w:drawing>
      </w:r>
    </w:p>
    <w:p w14:paraId="54CEB5AC" w14:textId="2B8B5862" w:rsidR="62266223" w:rsidRDefault="00651EFA" w:rsidP="00B877C5">
      <w:pPr>
        <w:jc w:val="center"/>
        <w:rPr>
          <w:i/>
          <w:iCs/>
        </w:rPr>
      </w:pPr>
      <w:bookmarkStart w:id="199" w:name="_Toc135431756"/>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002A13A4" w:rsidRPr="00B877C5">
        <w:rPr>
          <w:i/>
          <w:iCs/>
          <w:noProof/>
        </w:rPr>
        <w:t>26</w:t>
      </w:r>
      <w:r w:rsidRPr="00B877C5">
        <w:rPr>
          <w:i/>
          <w:iCs/>
          <w:noProof/>
        </w:rPr>
        <w:fldChar w:fldCharType="end"/>
      </w:r>
      <w:r w:rsidR="00B877C5">
        <w:rPr>
          <w:i/>
          <w:iCs/>
          <w:noProof/>
        </w:rPr>
        <w:t>.</w:t>
      </w:r>
      <w:r w:rsidRPr="00B877C5">
        <w:rPr>
          <w:i/>
          <w:iCs/>
        </w:rPr>
        <w:t xml:space="preserve"> IG4U About Page</w:t>
      </w:r>
      <w:bookmarkEnd w:id="199"/>
    </w:p>
    <w:p w14:paraId="627A4A67" w14:textId="77777777" w:rsidR="00B877C5" w:rsidRPr="00B877C5" w:rsidRDefault="00B877C5" w:rsidP="00B877C5">
      <w:pPr>
        <w:jc w:val="center"/>
        <w:rPr>
          <w:i/>
          <w:iCs/>
        </w:rPr>
      </w:pPr>
    </w:p>
    <w:p w14:paraId="6DE57511" w14:textId="370DD5E5" w:rsidR="00651EFA" w:rsidRPr="00B877C5" w:rsidRDefault="00651EFA" w:rsidP="00B877C5">
      <w:pPr>
        <w:jc w:val="center"/>
        <w:rPr>
          <w:i/>
          <w:iCs/>
        </w:rPr>
      </w:pPr>
      <w:bookmarkStart w:id="200" w:name="_Toc135431779"/>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002A13A4" w:rsidRPr="00B877C5">
        <w:rPr>
          <w:i/>
          <w:iCs/>
          <w:noProof/>
        </w:rPr>
        <w:t>10</w:t>
      </w:r>
      <w:r w:rsidRPr="00B877C5">
        <w:rPr>
          <w:i/>
          <w:iCs/>
          <w:noProof/>
        </w:rPr>
        <w:fldChar w:fldCharType="end"/>
      </w:r>
      <w:r w:rsidR="00B877C5">
        <w:rPr>
          <w:i/>
          <w:iCs/>
          <w:noProof/>
        </w:rPr>
        <w:t>.</w:t>
      </w:r>
      <w:r w:rsidRPr="00B877C5">
        <w:rPr>
          <w:i/>
          <w:iCs/>
        </w:rPr>
        <w:t xml:space="preserve"> Features listing of Profile.</w:t>
      </w:r>
      <w:bookmarkEnd w:id="200"/>
    </w:p>
    <w:tbl>
      <w:tblPr>
        <w:tblStyle w:val="TableGrid"/>
        <w:tblW w:w="5000" w:type="pct"/>
        <w:tblLook w:val="04A0" w:firstRow="1" w:lastRow="0" w:firstColumn="1" w:lastColumn="0" w:noHBand="0" w:noVBand="1"/>
      </w:tblPr>
      <w:tblGrid>
        <w:gridCol w:w="982"/>
        <w:gridCol w:w="8024"/>
      </w:tblGrid>
      <w:tr w:rsidR="4D051564" w:rsidRPr="00651EFA" w14:paraId="2810A637"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3D2DF80D" w14:textId="7EA1C0DB" w:rsidR="4D051564" w:rsidRPr="00651EFA" w:rsidRDefault="4D051564" w:rsidP="00491C05">
            <w:pPr>
              <w:pStyle w:val="NoSpacing"/>
              <w:jc w:val="center"/>
              <w:rPr>
                <w:b/>
                <w:bCs/>
                <w:sz w:val="20"/>
                <w:szCs w:val="20"/>
              </w:rPr>
            </w:pPr>
            <w:r w:rsidRPr="00651EFA">
              <w:rPr>
                <w:b/>
                <w:bCs/>
                <w:sz w:val="20"/>
                <w:szCs w:val="20"/>
              </w:rPr>
              <w:t>Field Name</w:t>
            </w:r>
          </w:p>
        </w:tc>
        <w:tc>
          <w:tcPr>
            <w:tcW w:w="4455"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58C99C77" w14:textId="6A1DDC14" w:rsidR="4D051564" w:rsidRPr="00651EFA" w:rsidRDefault="4D051564" w:rsidP="00491C05">
            <w:pPr>
              <w:pStyle w:val="NoSpacing"/>
              <w:jc w:val="center"/>
              <w:rPr>
                <w:b/>
                <w:bCs/>
                <w:sz w:val="20"/>
                <w:szCs w:val="20"/>
              </w:rPr>
            </w:pPr>
            <w:r w:rsidRPr="00651EFA">
              <w:rPr>
                <w:b/>
                <w:bCs/>
                <w:sz w:val="20"/>
                <w:szCs w:val="20"/>
              </w:rPr>
              <w:t>Description</w:t>
            </w:r>
          </w:p>
        </w:tc>
      </w:tr>
      <w:tr w:rsidR="4D051564" w:rsidRPr="00651EFA" w14:paraId="3D818F7E"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7373C6" w14:textId="65D0FA50" w:rsidR="4D051564" w:rsidRPr="00651EFA" w:rsidRDefault="4D051564" w:rsidP="00491C05">
            <w:pPr>
              <w:jc w:val="center"/>
              <w:rPr>
                <w:sz w:val="20"/>
                <w:szCs w:val="20"/>
              </w:rPr>
            </w:pPr>
            <w:r w:rsidRPr="00651EFA">
              <w:rPr>
                <w:sz w:val="20"/>
                <w:szCs w:val="20"/>
              </w:rPr>
              <w:t>1</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7327C15C" w14:textId="1472BDF6" w:rsidR="4D051564" w:rsidRPr="00651EFA" w:rsidRDefault="4D051564" w:rsidP="00491C05">
            <w:pPr>
              <w:rPr>
                <w:sz w:val="20"/>
                <w:szCs w:val="20"/>
              </w:rPr>
            </w:pPr>
            <w:r w:rsidRPr="00651EFA">
              <w:rPr>
                <w:sz w:val="20"/>
                <w:szCs w:val="20"/>
              </w:rPr>
              <w:t xml:space="preserve">Instagram profile has </w:t>
            </w:r>
            <w:r w:rsidR="00651EFA" w:rsidRPr="00651EFA">
              <w:rPr>
                <w:sz w:val="20"/>
                <w:szCs w:val="20"/>
              </w:rPr>
              <w:t>gone</w:t>
            </w:r>
            <w:r w:rsidRPr="00651EFA">
              <w:rPr>
                <w:sz w:val="20"/>
                <w:szCs w:val="20"/>
              </w:rPr>
              <w:t xml:space="preserve"> through data processing and topic modelling. “I am Known for” is what defines the Instagram page.</w:t>
            </w:r>
          </w:p>
        </w:tc>
      </w:tr>
      <w:tr w:rsidR="4D051564" w:rsidRPr="00651EFA" w14:paraId="719D15C8"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A156E0" w14:textId="694C1E96" w:rsidR="4D051564" w:rsidRPr="00651EFA" w:rsidRDefault="4D051564" w:rsidP="00491C05">
            <w:pPr>
              <w:jc w:val="center"/>
              <w:rPr>
                <w:sz w:val="20"/>
                <w:szCs w:val="20"/>
              </w:rPr>
            </w:pPr>
            <w:r w:rsidRPr="00651EFA">
              <w:rPr>
                <w:sz w:val="20"/>
                <w:szCs w:val="20"/>
              </w:rPr>
              <w:t>2</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2EDCD682" w14:textId="434CF944" w:rsidR="4D051564" w:rsidRPr="00651EFA" w:rsidRDefault="4D051564" w:rsidP="00491C05">
            <w:pPr>
              <w:rPr>
                <w:sz w:val="20"/>
                <w:szCs w:val="20"/>
              </w:rPr>
            </w:pPr>
            <w:r w:rsidRPr="00651EFA">
              <w:rPr>
                <w:sz w:val="20"/>
                <w:szCs w:val="20"/>
              </w:rPr>
              <w:t>Displays the photo that received the second most impression among all posts from your profile.</w:t>
            </w:r>
          </w:p>
        </w:tc>
      </w:tr>
      <w:tr w:rsidR="4D051564" w:rsidRPr="00651EFA" w14:paraId="6BD66B4F"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775DC9" w14:textId="69214383" w:rsidR="4D051564" w:rsidRPr="00651EFA" w:rsidRDefault="4D051564" w:rsidP="00491C05">
            <w:pPr>
              <w:jc w:val="center"/>
              <w:rPr>
                <w:sz w:val="20"/>
                <w:szCs w:val="20"/>
              </w:rPr>
            </w:pPr>
            <w:r w:rsidRPr="00651EFA">
              <w:rPr>
                <w:sz w:val="20"/>
                <w:szCs w:val="20"/>
              </w:rPr>
              <w:t>3</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52F0B711" w14:textId="209AD4B6" w:rsidR="4D051564" w:rsidRPr="00651EFA" w:rsidRDefault="4D051564" w:rsidP="00491C05">
            <w:pPr>
              <w:rPr>
                <w:sz w:val="20"/>
                <w:szCs w:val="20"/>
              </w:rPr>
            </w:pPr>
            <w:r w:rsidRPr="00651EFA">
              <w:rPr>
                <w:sz w:val="20"/>
                <w:szCs w:val="20"/>
              </w:rPr>
              <w:t xml:space="preserve">Instagram Category -&gt; Instagram profile went through topic modelling with respect to the training dataset of 3 </w:t>
            </w:r>
            <w:r w:rsidR="00651EFA" w:rsidRPr="00651EFA">
              <w:rPr>
                <w:sz w:val="20"/>
                <w:szCs w:val="20"/>
              </w:rPr>
              <w:t>million</w:t>
            </w:r>
            <w:r w:rsidRPr="00651EFA">
              <w:rPr>
                <w:sz w:val="20"/>
                <w:szCs w:val="20"/>
              </w:rPr>
              <w:t xml:space="preserve"> records and identifies which topic this page belongs too. For example: what is the category of the Instagram page.</w:t>
            </w:r>
          </w:p>
        </w:tc>
      </w:tr>
      <w:tr w:rsidR="4D051564" w:rsidRPr="00651EFA" w14:paraId="3C48D14C"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C9E45C" w14:textId="03A20C91" w:rsidR="4D051564" w:rsidRPr="00651EFA" w:rsidRDefault="4D051564" w:rsidP="00491C05">
            <w:pPr>
              <w:jc w:val="center"/>
              <w:rPr>
                <w:sz w:val="20"/>
                <w:szCs w:val="20"/>
              </w:rPr>
            </w:pPr>
            <w:r w:rsidRPr="00651EFA">
              <w:rPr>
                <w:sz w:val="20"/>
                <w:szCs w:val="20"/>
              </w:rPr>
              <w:t>4</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3627A7F5" w14:textId="6ACF8737" w:rsidR="4D051564" w:rsidRPr="00651EFA" w:rsidRDefault="4D051564" w:rsidP="00491C05">
            <w:pPr>
              <w:rPr>
                <w:sz w:val="20"/>
                <w:szCs w:val="20"/>
              </w:rPr>
            </w:pPr>
            <w:r w:rsidRPr="00651EFA">
              <w:rPr>
                <w:sz w:val="20"/>
                <w:szCs w:val="20"/>
              </w:rPr>
              <w:t>Profile Sentiment -&gt; Instagram profile gone through sentiment analysis and identifies the overall sentiment of the profile</w:t>
            </w:r>
          </w:p>
        </w:tc>
      </w:tr>
      <w:tr w:rsidR="4D051564" w:rsidRPr="00651EFA" w14:paraId="543EAE07"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8DC06A" w14:textId="069C3524" w:rsidR="4D051564" w:rsidRPr="00651EFA" w:rsidRDefault="4D051564" w:rsidP="00491C05">
            <w:pPr>
              <w:jc w:val="center"/>
              <w:rPr>
                <w:sz w:val="20"/>
                <w:szCs w:val="20"/>
              </w:rPr>
            </w:pPr>
            <w:r w:rsidRPr="00651EFA">
              <w:rPr>
                <w:sz w:val="20"/>
                <w:szCs w:val="20"/>
              </w:rPr>
              <w:t>5</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6A454229" w14:textId="094782A9" w:rsidR="4D051564" w:rsidRPr="00651EFA" w:rsidRDefault="4D051564" w:rsidP="00491C05">
            <w:pPr>
              <w:rPr>
                <w:sz w:val="20"/>
                <w:szCs w:val="20"/>
              </w:rPr>
            </w:pPr>
            <w:r w:rsidRPr="00651EFA">
              <w:rPr>
                <w:sz w:val="20"/>
                <w:szCs w:val="20"/>
              </w:rPr>
              <w:t xml:space="preserve">Received Likes (Median): Median Likes for the </w:t>
            </w:r>
            <w:r w:rsidR="00651EFA" w:rsidRPr="00651EFA">
              <w:rPr>
                <w:sz w:val="20"/>
                <w:szCs w:val="20"/>
              </w:rPr>
              <w:t>overall</w:t>
            </w:r>
            <w:r w:rsidRPr="00651EFA">
              <w:rPr>
                <w:sz w:val="20"/>
                <w:szCs w:val="20"/>
              </w:rPr>
              <w:t xml:space="preserve"> posts that the page received.</w:t>
            </w:r>
          </w:p>
        </w:tc>
      </w:tr>
      <w:tr w:rsidR="4D051564" w:rsidRPr="00651EFA" w14:paraId="0F37FACF"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404FBD" w14:textId="55A157FB" w:rsidR="4D051564" w:rsidRPr="00651EFA" w:rsidRDefault="4D051564" w:rsidP="00491C05">
            <w:pPr>
              <w:jc w:val="center"/>
              <w:rPr>
                <w:sz w:val="20"/>
                <w:szCs w:val="20"/>
              </w:rPr>
            </w:pPr>
            <w:r w:rsidRPr="00651EFA">
              <w:rPr>
                <w:sz w:val="20"/>
                <w:szCs w:val="20"/>
              </w:rPr>
              <w:t>6</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1FE6720B" w14:textId="48036A1F" w:rsidR="4D051564" w:rsidRPr="00651EFA" w:rsidRDefault="4D051564" w:rsidP="00491C05">
            <w:pPr>
              <w:rPr>
                <w:sz w:val="20"/>
                <w:szCs w:val="20"/>
              </w:rPr>
            </w:pPr>
            <w:r w:rsidRPr="00651EFA">
              <w:rPr>
                <w:sz w:val="20"/>
                <w:szCs w:val="20"/>
              </w:rPr>
              <w:t>Predicted Likes (Median): Instagram profiles went through prediction modelling and captures what is the likes that this Instagram page is capable of getting for example: This profile has a potential to receive 217 likes in median.</w:t>
            </w:r>
          </w:p>
        </w:tc>
      </w:tr>
      <w:tr w:rsidR="4D051564" w:rsidRPr="00651EFA" w14:paraId="3143DBD5"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95BD1C" w14:textId="12A0A49C" w:rsidR="4D051564" w:rsidRPr="00651EFA" w:rsidRDefault="4D051564" w:rsidP="00491C05">
            <w:pPr>
              <w:jc w:val="center"/>
              <w:rPr>
                <w:sz w:val="20"/>
                <w:szCs w:val="20"/>
              </w:rPr>
            </w:pPr>
            <w:r w:rsidRPr="00651EFA">
              <w:rPr>
                <w:sz w:val="20"/>
                <w:szCs w:val="20"/>
              </w:rPr>
              <w:t>7</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0B3A2C45" w14:textId="176C4538" w:rsidR="4D051564" w:rsidRPr="00651EFA" w:rsidRDefault="4D051564" w:rsidP="00491C05">
            <w:pPr>
              <w:rPr>
                <w:sz w:val="20"/>
                <w:szCs w:val="20"/>
              </w:rPr>
            </w:pPr>
            <w:r w:rsidRPr="00651EFA">
              <w:rPr>
                <w:sz w:val="20"/>
                <w:szCs w:val="20"/>
              </w:rPr>
              <w:t xml:space="preserve">Received Comments (Median): Median Comments for the </w:t>
            </w:r>
            <w:r w:rsidR="00651EFA" w:rsidRPr="00651EFA">
              <w:rPr>
                <w:sz w:val="20"/>
                <w:szCs w:val="20"/>
              </w:rPr>
              <w:t>overall</w:t>
            </w:r>
            <w:r w:rsidRPr="00651EFA">
              <w:rPr>
                <w:sz w:val="20"/>
                <w:szCs w:val="20"/>
              </w:rPr>
              <w:t xml:space="preserve"> posts that the page received.</w:t>
            </w:r>
          </w:p>
        </w:tc>
      </w:tr>
      <w:tr w:rsidR="4D051564" w:rsidRPr="00651EFA" w14:paraId="06CDFD72"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D3A8BF" w14:textId="2EF6A903" w:rsidR="4D051564" w:rsidRPr="00651EFA" w:rsidRDefault="4D051564" w:rsidP="00491C05">
            <w:pPr>
              <w:jc w:val="center"/>
              <w:rPr>
                <w:sz w:val="20"/>
                <w:szCs w:val="20"/>
              </w:rPr>
            </w:pPr>
            <w:r w:rsidRPr="00651EFA">
              <w:rPr>
                <w:sz w:val="20"/>
                <w:szCs w:val="20"/>
              </w:rPr>
              <w:t>8</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12DFEBD7" w14:textId="22617512" w:rsidR="4D051564" w:rsidRPr="00651EFA" w:rsidRDefault="4D051564" w:rsidP="00491C05">
            <w:pPr>
              <w:rPr>
                <w:sz w:val="20"/>
                <w:szCs w:val="20"/>
              </w:rPr>
            </w:pPr>
            <w:r w:rsidRPr="00651EFA">
              <w:rPr>
                <w:sz w:val="20"/>
                <w:szCs w:val="20"/>
              </w:rPr>
              <w:t>Predicted Comments (Median): Instagram profiles went through prediction modelling and captures what is the Comments that this Instagram page is capable of getting for example: This profile has a potential to receive 217 Comments in median.</w:t>
            </w:r>
          </w:p>
        </w:tc>
      </w:tr>
      <w:tr w:rsidR="4D051564" w:rsidRPr="00651EFA" w14:paraId="5BDB9BD8"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08016D" w14:textId="6E671DEA" w:rsidR="4D051564" w:rsidRPr="00651EFA" w:rsidRDefault="4D051564" w:rsidP="00491C05">
            <w:pPr>
              <w:jc w:val="center"/>
              <w:rPr>
                <w:sz w:val="20"/>
                <w:szCs w:val="20"/>
              </w:rPr>
            </w:pPr>
            <w:r w:rsidRPr="00651EFA">
              <w:rPr>
                <w:sz w:val="20"/>
                <w:szCs w:val="20"/>
              </w:rPr>
              <w:t>9</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23385351" w14:textId="0D12ED93" w:rsidR="4D051564" w:rsidRPr="00651EFA" w:rsidRDefault="4D051564" w:rsidP="00491C05">
            <w:pPr>
              <w:rPr>
                <w:sz w:val="20"/>
                <w:szCs w:val="20"/>
              </w:rPr>
            </w:pPr>
            <w:r w:rsidRPr="00651EFA">
              <w:rPr>
                <w:sz w:val="20"/>
                <w:szCs w:val="20"/>
              </w:rPr>
              <w:t xml:space="preserve">Most Frequent Hashtag: the hashtags that the page had used. </w:t>
            </w:r>
          </w:p>
        </w:tc>
      </w:tr>
      <w:tr w:rsidR="4D051564" w:rsidRPr="00651EFA" w14:paraId="08BA13AC"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53E4C5" w14:textId="3804BAE4" w:rsidR="4D051564" w:rsidRPr="00651EFA" w:rsidRDefault="4D051564" w:rsidP="00491C05">
            <w:pPr>
              <w:jc w:val="center"/>
              <w:rPr>
                <w:sz w:val="20"/>
                <w:szCs w:val="20"/>
              </w:rPr>
            </w:pPr>
            <w:r w:rsidRPr="00651EFA">
              <w:rPr>
                <w:sz w:val="20"/>
                <w:szCs w:val="20"/>
              </w:rPr>
              <w:t>10</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0D76CBC0" w14:textId="11A32AA8" w:rsidR="4D051564" w:rsidRPr="00651EFA" w:rsidRDefault="4D051564" w:rsidP="00491C05">
            <w:pPr>
              <w:rPr>
                <w:sz w:val="20"/>
                <w:szCs w:val="20"/>
              </w:rPr>
            </w:pPr>
            <w:r w:rsidRPr="00651EFA">
              <w:rPr>
                <w:sz w:val="20"/>
                <w:szCs w:val="20"/>
              </w:rPr>
              <w:t>Business Account: displays if this Instagram account is business account or not.</w:t>
            </w:r>
          </w:p>
          <w:p w14:paraId="19BDB91A" w14:textId="7B684287" w:rsidR="4D051564" w:rsidRPr="00651EFA" w:rsidRDefault="4D051564" w:rsidP="00491C05">
            <w:pPr>
              <w:rPr>
                <w:sz w:val="20"/>
                <w:szCs w:val="20"/>
              </w:rPr>
            </w:pPr>
            <w:r w:rsidRPr="00651EFA">
              <w:rPr>
                <w:sz w:val="20"/>
                <w:szCs w:val="20"/>
              </w:rPr>
              <w:t>Business Account is free. It provides lots of benefits for the reach and impression of the posts.</w:t>
            </w:r>
          </w:p>
        </w:tc>
      </w:tr>
    </w:tbl>
    <w:p w14:paraId="3B2C6ABC" w14:textId="77777777" w:rsidR="00491C05" w:rsidRDefault="00491C05" w:rsidP="4D051564">
      <w:pPr>
        <w:rPr>
          <w:rFonts w:eastAsia="Arial" w:cs="Arial"/>
          <w:color w:val="000000" w:themeColor="text1"/>
          <w:u w:val="single"/>
        </w:rPr>
      </w:pPr>
    </w:p>
    <w:p w14:paraId="1C484BC0" w14:textId="17837633" w:rsidR="62266223" w:rsidRPr="00491C05" w:rsidRDefault="5D3F1E2C" w:rsidP="00491C05">
      <w:pPr>
        <w:rPr>
          <w:u w:val="single"/>
        </w:rPr>
      </w:pPr>
      <w:r w:rsidRPr="00491C05">
        <w:rPr>
          <w:u w:val="single"/>
        </w:rPr>
        <w:lastRenderedPageBreak/>
        <w:t>Fact</w:t>
      </w:r>
      <w:r w:rsidR="00491C05">
        <w:rPr>
          <w:u w:val="single"/>
        </w:rPr>
        <w:t>s</w:t>
      </w:r>
    </w:p>
    <w:p w14:paraId="11ADEF9A" w14:textId="77777777" w:rsidR="00651EFA" w:rsidRDefault="5D3F1E2C" w:rsidP="00651EFA">
      <w:pPr>
        <w:keepNext/>
        <w:jc w:val="center"/>
      </w:pPr>
      <w:r>
        <w:rPr>
          <w:noProof/>
        </w:rPr>
        <w:drawing>
          <wp:inline distT="0" distB="0" distL="0" distR="0" wp14:anchorId="6AFE59E0" wp14:editId="64A405AE">
            <wp:extent cx="4572000" cy="3209925"/>
            <wp:effectExtent l="0" t="0" r="0" b="0"/>
            <wp:docPr id="12363117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3E07910D" w14:textId="43546D93" w:rsidR="00B877C5" w:rsidRPr="00B877C5" w:rsidRDefault="00651EFA" w:rsidP="00B877C5">
      <w:pPr>
        <w:jc w:val="center"/>
        <w:rPr>
          <w:i/>
          <w:iCs/>
        </w:rPr>
      </w:pPr>
      <w:bookmarkStart w:id="201" w:name="_Toc135431757"/>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002A13A4" w:rsidRPr="00B877C5">
        <w:rPr>
          <w:i/>
          <w:iCs/>
          <w:noProof/>
        </w:rPr>
        <w:t>27</w:t>
      </w:r>
      <w:r w:rsidRPr="00B877C5">
        <w:rPr>
          <w:i/>
          <w:iCs/>
          <w:noProof/>
        </w:rPr>
        <w:fldChar w:fldCharType="end"/>
      </w:r>
      <w:r w:rsidRPr="00B877C5">
        <w:rPr>
          <w:i/>
          <w:iCs/>
        </w:rPr>
        <w:t xml:space="preserve"> Facts listing of Account</w:t>
      </w:r>
      <w:bookmarkEnd w:id="201"/>
    </w:p>
    <w:p w14:paraId="7ADF9A49" w14:textId="109920C1" w:rsidR="00651EFA" w:rsidRPr="00B877C5" w:rsidRDefault="00651EFA" w:rsidP="00B877C5">
      <w:pPr>
        <w:jc w:val="center"/>
        <w:rPr>
          <w:i/>
          <w:iCs/>
        </w:rPr>
      </w:pPr>
      <w:bookmarkStart w:id="202" w:name="_Toc135431780"/>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002A13A4" w:rsidRPr="00B877C5">
        <w:rPr>
          <w:i/>
          <w:iCs/>
          <w:noProof/>
        </w:rPr>
        <w:t>11</w:t>
      </w:r>
      <w:r w:rsidRPr="00B877C5">
        <w:rPr>
          <w:i/>
          <w:iCs/>
          <w:noProof/>
        </w:rPr>
        <w:fldChar w:fldCharType="end"/>
      </w:r>
      <w:r w:rsidR="00B877C5">
        <w:rPr>
          <w:i/>
          <w:iCs/>
          <w:noProof/>
        </w:rPr>
        <w:t>.</w:t>
      </w:r>
      <w:r w:rsidRPr="00B877C5">
        <w:rPr>
          <w:i/>
          <w:iCs/>
        </w:rPr>
        <w:t xml:space="preserve"> Fields listing of Account's facts</w:t>
      </w:r>
      <w:bookmarkEnd w:id="202"/>
    </w:p>
    <w:tbl>
      <w:tblPr>
        <w:tblStyle w:val="TableGrid"/>
        <w:tblW w:w="9015" w:type="dxa"/>
        <w:tblLayout w:type="fixed"/>
        <w:tblLook w:val="04A0" w:firstRow="1" w:lastRow="0" w:firstColumn="1" w:lastColumn="0" w:noHBand="0" w:noVBand="1"/>
      </w:tblPr>
      <w:tblGrid>
        <w:gridCol w:w="1358"/>
        <w:gridCol w:w="7657"/>
      </w:tblGrid>
      <w:tr w:rsidR="4D051564" w14:paraId="741D92C4"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7E521D43" w14:textId="5169857E" w:rsidR="4D051564" w:rsidRPr="00491C05" w:rsidRDefault="4D051564" w:rsidP="00491C05">
            <w:pPr>
              <w:pStyle w:val="NoSpacing"/>
              <w:jc w:val="center"/>
              <w:rPr>
                <w:b/>
                <w:bCs/>
              </w:rPr>
            </w:pPr>
            <w:r w:rsidRPr="00491C05">
              <w:rPr>
                <w:b/>
                <w:bCs/>
              </w:rPr>
              <w:t>Field Name</w:t>
            </w:r>
          </w:p>
        </w:tc>
        <w:tc>
          <w:tcPr>
            <w:tcW w:w="7657"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7799B1FF" w14:textId="1137A78E" w:rsidR="4D051564" w:rsidRPr="00491C05" w:rsidRDefault="4D051564" w:rsidP="00491C05">
            <w:pPr>
              <w:pStyle w:val="NoSpacing"/>
              <w:jc w:val="center"/>
              <w:rPr>
                <w:b/>
                <w:bCs/>
              </w:rPr>
            </w:pPr>
            <w:r w:rsidRPr="00491C05">
              <w:rPr>
                <w:b/>
                <w:bCs/>
              </w:rPr>
              <w:t>Description</w:t>
            </w:r>
          </w:p>
        </w:tc>
      </w:tr>
      <w:tr w:rsidR="4D051564" w14:paraId="7193FC61"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5C343F" w14:textId="209DEC9D" w:rsidR="4D051564" w:rsidRDefault="4D051564" w:rsidP="00491C05">
            <w:pPr>
              <w:jc w:val="center"/>
            </w:pPr>
            <w:r w:rsidRPr="4D051564">
              <w:t>1</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41FFDB59" w14:textId="4AAD0BF9" w:rsidR="4D051564" w:rsidRDefault="4D051564" w:rsidP="00491C05">
            <w:r w:rsidRPr="4D051564">
              <w:t>Media Count -&gt; number of posts by the Instagram page</w:t>
            </w:r>
          </w:p>
        </w:tc>
      </w:tr>
      <w:tr w:rsidR="4D051564" w14:paraId="571838A5"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37DDC3" w14:textId="58CFA2BF" w:rsidR="4D051564" w:rsidRDefault="4D051564" w:rsidP="00491C05">
            <w:pPr>
              <w:jc w:val="center"/>
            </w:pPr>
            <w:r w:rsidRPr="4D051564">
              <w:t>2</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192833F6" w14:textId="420C2267" w:rsidR="4D051564" w:rsidRDefault="4D051564" w:rsidP="00491C05">
            <w:r w:rsidRPr="4D051564">
              <w:t>Follower Count -&gt; Total number of followers for this Instagram page</w:t>
            </w:r>
          </w:p>
        </w:tc>
      </w:tr>
      <w:tr w:rsidR="4D051564" w14:paraId="125C056A"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3456D4" w14:textId="0B6F5831" w:rsidR="4D051564" w:rsidRDefault="4D051564" w:rsidP="00491C05">
            <w:pPr>
              <w:jc w:val="center"/>
            </w:pPr>
            <w:r w:rsidRPr="4D051564">
              <w:t>3</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697A0FEC" w14:textId="0FDCE4CD" w:rsidR="4D051564" w:rsidRDefault="4D051564" w:rsidP="00491C05">
            <w:r w:rsidRPr="4D051564">
              <w:t>Following Count -&gt; How many accounts that the page is following</w:t>
            </w:r>
          </w:p>
        </w:tc>
      </w:tr>
      <w:tr w:rsidR="4D051564" w14:paraId="76A14367"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E5FF62" w14:textId="59B270EC" w:rsidR="4D051564" w:rsidRDefault="4D051564" w:rsidP="00491C05">
            <w:pPr>
              <w:jc w:val="center"/>
            </w:pPr>
            <w:r w:rsidRPr="4D051564">
              <w:t>4</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69740F0E" w14:textId="716FD476" w:rsidR="4D051564" w:rsidRDefault="4D051564" w:rsidP="00491C05">
            <w:r w:rsidRPr="4D051564">
              <w:t>Impressions -&gt; Impression of the page</w:t>
            </w:r>
          </w:p>
          <w:p w14:paraId="4706208B" w14:textId="28513BF1" w:rsidR="4D051564" w:rsidRDefault="4D051564" w:rsidP="00491C05">
            <w:r w:rsidRPr="4D051564">
              <w:t>Impression = (total number of likes + comments on Instagram) * 100 / follower count</w:t>
            </w:r>
          </w:p>
        </w:tc>
      </w:tr>
      <w:tr w:rsidR="4D051564" w14:paraId="32FFA9AC"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50FB78" w14:textId="2AA439A9" w:rsidR="4D051564" w:rsidRDefault="4D051564" w:rsidP="00491C05">
            <w:pPr>
              <w:jc w:val="center"/>
            </w:pPr>
            <w:r w:rsidRPr="4D051564">
              <w:t>5</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255CF0AF" w14:textId="3A1E5A5E" w:rsidR="4D051564" w:rsidRDefault="4D051564" w:rsidP="00491C05">
            <w:r w:rsidRPr="4D051564">
              <w:t>Topics and Performance:</w:t>
            </w:r>
          </w:p>
          <w:p w14:paraId="2FC38E16" w14:textId="5B7D9C78" w:rsidR="4D051564" w:rsidRDefault="4D051564" w:rsidP="00491C05">
            <w:r w:rsidRPr="4D051564">
              <w:t>Instagram page posts went through topic modelling and identifies each post to 10 identified topics.  Analysis its impressions for each topic and captures top performing topics.</w:t>
            </w:r>
          </w:p>
          <w:p w14:paraId="7DA265E0" w14:textId="6E18377B" w:rsidR="4D051564" w:rsidRDefault="4D051564" w:rsidP="00491C05">
            <w:r w:rsidRPr="4D051564">
              <w:t>Note:</w:t>
            </w:r>
          </w:p>
          <w:p w14:paraId="499E2C4E" w14:textId="3596B1F6" w:rsidR="4D051564" w:rsidRDefault="4D051564" w:rsidP="00491C05">
            <w:r w:rsidRPr="4D051564">
              <w:t xml:space="preserve">Topics are categorised into : </w:t>
            </w:r>
            <w:proofErr w:type="spellStart"/>
            <w:r w:rsidRPr="4D051564">
              <w:t>PO_Food</w:t>
            </w:r>
            <w:proofErr w:type="spellEnd"/>
            <w:r w:rsidRPr="4D051564">
              <w:t xml:space="preserve">, </w:t>
            </w:r>
            <w:proofErr w:type="spellStart"/>
            <w:r w:rsidRPr="4D051564">
              <w:t>PO_Work_Event</w:t>
            </w:r>
            <w:proofErr w:type="spellEnd"/>
            <w:r w:rsidRPr="4D051564">
              <w:t xml:space="preserve">, </w:t>
            </w:r>
            <w:proofErr w:type="spellStart"/>
            <w:r w:rsidRPr="4D051564">
              <w:t>PO_Lifestyle_Health</w:t>
            </w:r>
            <w:proofErr w:type="spellEnd"/>
            <w:r w:rsidRPr="4D051564">
              <w:t xml:space="preserve">, </w:t>
            </w:r>
            <w:proofErr w:type="spellStart"/>
            <w:r w:rsidRPr="4D051564">
              <w:t>PO_Fitness</w:t>
            </w:r>
            <w:proofErr w:type="spellEnd"/>
            <w:r w:rsidRPr="4D051564">
              <w:t xml:space="preserve">, </w:t>
            </w:r>
            <w:proofErr w:type="spellStart"/>
            <w:r w:rsidRPr="4D051564">
              <w:t>PO_Travel_Celebrations</w:t>
            </w:r>
            <w:proofErr w:type="spellEnd"/>
            <w:r w:rsidRPr="4D051564">
              <w:t xml:space="preserve">, </w:t>
            </w:r>
            <w:proofErr w:type="spellStart"/>
            <w:r w:rsidRPr="4D051564">
              <w:t>PO_Hobby</w:t>
            </w:r>
            <w:proofErr w:type="spellEnd"/>
            <w:r w:rsidRPr="4D051564">
              <w:t xml:space="preserve">, </w:t>
            </w:r>
            <w:proofErr w:type="spellStart"/>
            <w:r w:rsidRPr="4D051564">
              <w:t>PO_Beauty_Makeup</w:t>
            </w:r>
            <w:proofErr w:type="spellEnd"/>
            <w:r w:rsidRPr="4D051564">
              <w:t xml:space="preserve">, </w:t>
            </w:r>
            <w:proofErr w:type="spellStart"/>
            <w:r w:rsidRPr="4D051564">
              <w:t>PO_Skincare_Treatment</w:t>
            </w:r>
            <w:proofErr w:type="spellEnd"/>
            <w:r w:rsidRPr="4D051564">
              <w:t xml:space="preserve">, </w:t>
            </w:r>
            <w:proofErr w:type="spellStart"/>
            <w:r w:rsidRPr="4D051564">
              <w:t>PO_Life_Happiness</w:t>
            </w:r>
            <w:proofErr w:type="spellEnd"/>
            <w:r w:rsidRPr="4D051564">
              <w:t xml:space="preserve">, </w:t>
            </w:r>
            <w:proofErr w:type="spellStart"/>
            <w:r w:rsidRPr="4D051564">
              <w:t>PO_Shop_Business_Advertisement</w:t>
            </w:r>
            <w:proofErr w:type="spellEnd"/>
          </w:p>
        </w:tc>
      </w:tr>
    </w:tbl>
    <w:p w14:paraId="254CFED0" w14:textId="77777777" w:rsidR="00491C05" w:rsidRDefault="00491C05">
      <w:pPr>
        <w:spacing w:line="259" w:lineRule="auto"/>
        <w:rPr>
          <w:rFonts w:eastAsia="Arial" w:cs="Arial"/>
          <w:u w:val="single"/>
        </w:rPr>
      </w:pPr>
      <w:r>
        <w:rPr>
          <w:rFonts w:eastAsia="Arial" w:cs="Arial"/>
          <w:u w:val="single"/>
        </w:rPr>
        <w:br w:type="page"/>
      </w:r>
    </w:p>
    <w:p w14:paraId="1E92575D" w14:textId="409167EE" w:rsidR="53DFDB0C" w:rsidRPr="00491C05" w:rsidRDefault="53DFDB0C" w:rsidP="4D051564">
      <w:pPr>
        <w:rPr>
          <w:rFonts w:eastAsia="DengXian" w:cs="Arial"/>
          <w:u w:val="single"/>
        </w:rPr>
      </w:pPr>
      <w:r w:rsidRPr="00491C05">
        <w:rPr>
          <w:rFonts w:eastAsia="Arial" w:cs="Arial"/>
          <w:u w:val="single"/>
        </w:rPr>
        <w:lastRenderedPageBreak/>
        <w:t>Performance</w:t>
      </w:r>
    </w:p>
    <w:p w14:paraId="09275392" w14:textId="77777777" w:rsidR="00651EFA" w:rsidRDefault="53DFDB0C" w:rsidP="00651EFA">
      <w:pPr>
        <w:keepNext/>
        <w:jc w:val="center"/>
      </w:pPr>
      <w:r>
        <w:rPr>
          <w:noProof/>
        </w:rPr>
        <w:drawing>
          <wp:inline distT="0" distB="0" distL="0" distR="0" wp14:anchorId="1317C63C" wp14:editId="47E44753">
            <wp:extent cx="4572000" cy="1400175"/>
            <wp:effectExtent l="0" t="0" r="0" b="0"/>
            <wp:docPr id="1886316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23EAF8D8" w14:textId="73110B66" w:rsidR="4D051564" w:rsidRDefault="00651EFA" w:rsidP="00B877C5">
      <w:pPr>
        <w:jc w:val="center"/>
        <w:rPr>
          <w:i/>
          <w:iCs/>
        </w:rPr>
      </w:pPr>
      <w:bookmarkStart w:id="203" w:name="_Toc135431758"/>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002A13A4" w:rsidRPr="00B877C5">
        <w:rPr>
          <w:i/>
          <w:iCs/>
          <w:noProof/>
        </w:rPr>
        <w:t>28</w:t>
      </w:r>
      <w:r w:rsidRPr="00B877C5">
        <w:rPr>
          <w:i/>
          <w:iCs/>
          <w:noProof/>
        </w:rPr>
        <w:fldChar w:fldCharType="end"/>
      </w:r>
      <w:r w:rsidRPr="00B877C5">
        <w:rPr>
          <w:i/>
          <w:iCs/>
        </w:rPr>
        <w:t xml:space="preserve"> Account Performance</w:t>
      </w:r>
      <w:bookmarkEnd w:id="203"/>
    </w:p>
    <w:p w14:paraId="5598B824" w14:textId="77777777" w:rsidR="00B877C5" w:rsidRPr="00B877C5" w:rsidRDefault="00B877C5" w:rsidP="00B877C5">
      <w:pPr>
        <w:jc w:val="center"/>
        <w:rPr>
          <w:i/>
          <w:iCs/>
        </w:rPr>
      </w:pPr>
    </w:p>
    <w:p w14:paraId="2323B230" w14:textId="5428C05A" w:rsidR="002A13A4" w:rsidRPr="00B877C5" w:rsidRDefault="002A13A4" w:rsidP="00B877C5">
      <w:pPr>
        <w:jc w:val="center"/>
        <w:rPr>
          <w:i/>
          <w:iCs/>
        </w:rPr>
      </w:pPr>
      <w:bookmarkStart w:id="204" w:name="_Toc135431781"/>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Pr="00B877C5">
        <w:rPr>
          <w:i/>
          <w:iCs/>
          <w:noProof/>
        </w:rPr>
        <w:t>12</w:t>
      </w:r>
      <w:r w:rsidRPr="00B877C5">
        <w:rPr>
          <w:i/>
          <w:iCs/>
          <w:noProof/>
        </w:rPr>
        <w:fldChar w:fldCharType="end"/>
      </w:r>
      <w:r w:rsidRPr="00B877C5">
        <w:rPr>
          <w:i/>
          <w:iCs/>
        </w:rPr>
        <w:t xml:space="preserve"> Field listing of Account's performance</w:t>
      </w:r>
      <w:bookmarkEnd w:id="204"/>
    </w:p>
    <w:tbl>
      <w:tblPr>
        <w:tblStyle w:val="TableGrid"/>
        <w:tblW w:w="5000" w:type="pct"/>
        <w:tblLook w:val="04A0" w:firstRow="1" w:lastRow="0" w:firstColumn="1" w:lastColumn="0" w:noHBand="0" w:noVBand="1"/>
      </w:tblPr>
      <w:tblGrid>
        <w:gridCol w:w="1356"/>
        <w:gridCol w:w="7650"/>
      </w:tblGrid>
      <w:tr w:rsidR="4D051564" w:rsidRPr="00491C05" w14:paraId="4E2101EB"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2008C5AA" w14:textId="614C1B55" w:rsidR="4D051564" w:rsidRPr="00491C05" w:rsidRDefault="4D051564" w:rsidP="00491C05">
            <w:pPr>
              <w:pStyle w:val="NoSpacing"/>
              <w:jc w:val="center"/>
              <w:rPr>
                <w:b/>
                <w:bCs/>
              </w:rPr>
            </w:pPr>
            <w:r w:rsidRPr="00491C05">
              <w:rPr>
                <w:b/>
                <w:bCs/>
              </w:rPr>
              <w:t>Field Name</w:t>
            </w:r>
          </w:p>
        </w:tc>
        <w:tc>
          <w:tcPr>
            <w:tcW w:w="4247"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51712FD6" w14:textId="5189A0A6" w:rsidR="4D051564" w:rsidRPr="00491C05" w:rsidRDefault="4D051564" w:rsidP="00491C05">
            <w:pPr>
              <w:pStyle w:val="NoSpacing"/>
              <w:jc w:val="center"/>
              <w:rPr>
                <w:b/>
                <w:bCs/>
              </w:rPr>
            </w:pPr>
            <w:r w:rsidRPr="00491C05">
              <w:rPr>
                <w:b/>
                <w:bCs/>
              </w:rPr>
              <w:t>Description</w:t>
            </w:r>
          </w:p>
        </w:tc>
      </w:tr>
      <w:tr w:rsidR="4D051564" w14:paraId="7AD99630"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F209DB" w14:textId="5B14B537" w:rsidR="4D051564" w:rsidRDefault="4D051564" w:rsidP="00491C05">
            <w:pPr>
              <w:jc w:val="center"/>
            </w:pPr>
            <w:r w:rsidRPr="4D051564">
              <w:t>1</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72900784" w14:textId="47E8B898" w:rsidR="4D051564" w:rsidRDefault="4D051564" w:rsidP="00491C05">
            <w:r w:rsidRPr="4D051564">
              <w:t xml:space="preserve">Percentage Received Likes -&gt; Target is assumed to be predicted number of likes with respect to 3 </w:t>
            </w:r>
            <w:r w:rsidR="002A13A4" w:rsidRPr="4D051564">
              <w:t>million</w:t>
            </w:r>
            <w:r w:rsidRPr="4D051564">
              <w:t xml:space="preserve"> training records (Prediction Modelling).</w:t>
            </w:r>
          </w:p>
        </w:tc>
      </w:tr>
      <w:tr w:rsidR="4D051564" w14:paraId="77BC6986"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CAC94B" w14:textId="2214999B" w:rsidR="4D051564" w:rsidRDefault="4D051564" w:rsidP="00491C05">
            <w:pPr>
              <w:jc w:val="center"/>
            </w:pPr>
            <w:r w:rsidRPr="4D051564">
              <w:t>2</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6F6305CA" w14:textId="4E3AA8D6" w:rsidR="4D051564" w:rsidRDefault="4D051564" w:rsidP="00491C05">
            <w:r w:rsidRPr="4D051564">
              <w:t xml:space="preserve">Percentage Received Comments -&gt; Target is assumed to be predicted number of Comments with respect to 3 </w:t>
            </w:r>
            <w:r w:rsidR="002A13A4" w:rsidRPr="4D051564">
              <w:t>million</w:t>
            </w:r>
            <w:r w:rsidRPr="4D051564">
              <w:t xml:space="preserve"> training records (Prediction Modelling).</w:t>
            </w:r>
          </w:p>
        </w:tc>
      </w:tr>
      <w:tr w:rsidR="4D051564" w14:paraId="53B711BD"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89F3DA" w14:textId="425BB72D" w:rsidR="4D051564" w:rsidRDefault="4D051564" w:rsidP="00491C05">
            <w:pPr>
              <w:jc w:val="center"/>
            </w:pPr>
            <w:r w:rsidRPr="4D051564">
              <w:t>3</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5C613B34" w14:textId="38D3BCA3" w:rsidR="4D051564" w:rsidRDefault="4D051564" w:rsidP="00491C05">
            <w:r w:rsidRPr="4D051564">
              <w:t xml:space="preserve">Percentage Viewership Likes -&gt; Target is assumed to be predicted number of likes based on viewership with respect to 3 </w:t>
            </w:r>
            <w:r w:rsidR="002A13A4" w:rsidRPr="4D051564">
              <w:t>million</w:t>
            </w:r>
            <w:r w:rsidRPr="4D051564">
              <w:t xml:space="preserve"> training records (Prediction Modelling).</w:t>
            </w:r>
          </w:p>
        </w:tc>
      </w:tr>
      <w:tr w:rsidR="4D051564" w14:paraId="293E2E1B"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A76F16" w14:textId="7E62396C" w:rsidR="4D051564" w:rsidRDefault="4D051564" w:rsidP="00491C05">
            <w:pPr>
              <w:jc w:val="center"/>
            </w:pPr>
            <w:r w:rsidRPr="4D051564">
              <w:t>4</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63533D6A" w14:textId="31A78EDB" w:rsidR="4D051564" w:rsidRDefault="4D051564" w:rsidP="00491C05">
            <w:r w:rsidRPr="4D051564">
              <w:t xml:space="preserve">Percentage Likes Achieved Photos -&gt; Target is assumed to be predicted number of likes by post type photos with respect to 3 </w:t>
            </w:r>
            <w:r w:rsidR="002A13A4" w:rsidRPr="4D051564">
              <w:t>million</w:t>
            </w:r>
            <w:r w:rsidRPr="4D051564">
              <w:t xml:space="preserve"> training records (Prediction Modelling).</w:t>
            </w:r>
          </w:p>
        </w:tc>
      </w:tr>
      <w:tr w:rsidR="4D051564" w14:paraId="05AF91FF"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D5E996" w14:textId="36C51E1F" w:rsidR="4D051564" w:rsidRDefault="4D051564" w:rsidP="00491C05">
            <w:pPr>
              <w:jc w:val="center"/>
            </w:pPr>
            <w:r w:rsidRPr="4D051564">
              <w:t>5</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5EBDAA33" w14:textId="20EE93DC" w:rsidR="4D051564" w:rsidRDefault="4D051564" w:rsidP="00491C05">
            <w:r w:rsidRPr="4D051564">
              <w:t xml:space="preserve">Percentage Likes Achieved </w:t>
            </w:r>
            <w:r w:rsidR="002A13A4" w:rsidRPr="4D051564">
              <w:t>Videos -</w:t>
            </w:r>
            <w:r w:rsidRPr="4D051564">
              <w:t xml:space="preserve">&gt; Target is assumed to be predicted number of likes by post type videos with respect to 3 </w:t>
            </w:r>
            <w:r w:rsidR="002A13A4" w:rsidRPr="4D051564">
              <w:t>million</w:t>
            </w:r>
            <w:r w:rsidRPr="4D051564">
              <w:t xml:space="preserve"> training records (Prediction Modelling).</w:t>
            </w:r>
          </w:p>
        </w:tc>
      </w:tr>
      <w:tr w:rsidR="4D051564" w14:paraId="4503C7D3"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58C9CF" w14:textId="08ED0FCD" w:rsidR="4D051564" w:rsidRDefault="4D051564" w:rsidP="00491C05">
            <w:pPr>
              <w:jc w:val="center"/>
            </w:pPr>
            <w:r w:rsidRPr="4D051564">
              <w:t>6</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49E6E8C3" w14:textId="581D9304" w:rsidR="4D051564" w:rsidRDefault="4D051564" w:rsidP="00491C05">
            <w:r w:rsidRPr="4D051564">
              <w:t xml:space="preserve">Percentage Likes Achieved Albums -&gt; Target is assumed to be predicted number of likes by post type albums with respect to 3 </w:t>
            </w:r>
            <w:r w:rsidR="002A13A4" w:rsidRPr="4D051564">
              <w:t>million</w:t>
            </w:r>
            <w:r w:rsidRPr="4D051564">
              <w:t xml:space="preserve"> training records (Prediction Modelling).</w:t>
            </w:r>
          </w:p>
        </w:tc>
      </w:tr>
    </w:tbl>
    <w:p w14:paraId="6822CE28" w14:textId="0FCB4C32" w:rsidR="4D051564" w:rsidRDefault="4D051564" w:rsidP="4D051564"/>
    <w:p w14:paraId="224AE8B3" w14:textId="77777777" w:rsidR="00491C05" w:rsidRDefault="00491C05">
      <w:pPr>
        <w:spacing w:line="259" w:lineRule="auto"/>
        <w:rPr>
          <w:rFonts w:eastAsia="Arial" w:cs="Arial"/>
          <w:u w:val="single"/>
        </w:rPr>
      </w:pPr>
      <w:r>
        <w:rPr>
          <w:rFonts w:eastAsia="Arial" w:cs="Arial"/>
          <w:u w:val="single"/>
        </w:rPr>
        <w:br w:type="page"/>
      </w:r>
    </w:p>
    <w:p w14:paraId="090E119A" w14:textId="15D833E0" w:rsidR="7A58E4A2" w:rsidRPr="00491C05" w:rsidRDefault="7A58E4A2" w:rsidP="4D051564">
      <w:pPr>
        <w:rPr>
          <w:rFonts w:eastAsia="DengXian" w:cs="Arial"/>
          <w:u w:val="single"/>
        </w:rPr>
      </w:pPr>
      <w:r w:rsidRPr="00491C05">
        <w:rPr>
          <w:rFonts w:eastAsia="Arial" w:cs="Arial"/>
          <w:u w:val="single"/>
        </w:rPr>
        <w:lastRenderedPageBreak/>
        <w:t>Prediction</w:t>
      </w:r>
    </w:p>
    <w:p w14:paraId="277A8F51" w14:textId="77777777" w:rsidR="002A13A4" w:rsidRDefault="7A58E4A2" w:rsidP="002A13A4">
      <w:pPr>
        <w:keepNext/>
        <w:jc w:val="center"/>
      </w:pPr>
      <w:r>
        <w:rPr>
          <w:noProof/>
        </w:rPr>
        <w:drawing>
          <wp:inline distT="0" distB="0" distL="0" distR="0" wp14:anchorId="2F42DB11" wp14:editId="3B236F5B">
            <wp:extent cx="4572000" cy="3076575"/>
            <wp:effectExtent l="0" t="0" r="0" b="0"/>
            <wp:docPr id="5531500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1EED2CBD" w14:textId="5CB622DB" w:rsidR="7A58E4A2" w:rsidRPr="00B877C5" w:rsidRDefault="002A13A4" w:rsidP="00B877C5">
      <w:pPr>
        <w:jc w:val="center"/>
        <w:rPr>
          <w:i/>
          <w:iCs/>
        </w:rPr>
      </w:pPr>
      <w:bookmarkStart w:id="205" w:name="_Toc135431759"/>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Pr="00B877C5">
        <w:rPr>
          <w:i/>
          <w:iCs/>
          <w:noProof/>
        </w:rPr>
        <w:t>29</w:t>
      </w:r>
      <w:r w:rsidRPr="00B877C5">
        <w:rPr>
          <w:i/>
          <w:iCs/>
          <w:noProof/>
        </w:rPr>
        <w:fldChar w:fldCharType="end"/>
      </w:r>
      <w:r w:rsidRPr="00B877C5">
        <w:rPr>
          <w:i/>
          <w:iCs/>
        </w:rPr>
        <w:t xml:space="preserve"> Account Prediction</w:t>
      </w:r>
      <w:bookmarkEnd w:id="205"/>
    </w:p>
    <w:p w14:paraId="7747CC66" w14:textId="4C940092" w:rsidR="4D051564" w:rsidRPr="00B877C5" w:rsidRDefault="4D051564" w:rsidP="00B877C5">
      <w:pPr>
        <w:jc w:val="center"/>
        <w:rPr>
          <w:i/>
          <w:iCs/>
        </w:rPr>
      </w:pPr>
    </w:p>
    <w:p w14:paraId="40FBE349" w14:textId="66336D0C" w:rsidR="002A13A4" w:rsidRPr="00B877C5" w:rsidRDefault="002A13A4" w:rsidP="00B877C5">
      <w:pPr>
        <w:jc w:val="center"/>
        <w:rPr>
          <w:i/>
          <w:iCs/>
        </w:rPr>
      </w:pPr>
      <w:bookmarkStart w:id="206" w:name="_Toc135431782"/>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Pr="00B877C5">
        <w:rPr>
          <w:i/>
          <w:iCs/>
          <w:noProof/>
        </w:rPr>
        <w:t>13</w:t>
      </w:r>
      <w:r w:rsidRPr="00B877C5">
        <w:rPr>
          <w:i/>
          <w:iCs/>
          <w:noProof/>
        </w:rPr>
        <w:fldChar w:fldCharType="end"/>
      </w:r>
      <w:r w:rsidRPr="00B877C5">
        <w:rPr>
          <w:i/>
          <w:iCs/>
        </w:rPr>
        <w:t xml:space="preserve"> Field listing for account's prediction</w:t>
      </w:r>
      <w:bookmarkEnd w:id="206"/>
    </w:p>
    <w:tbl>
      <w:tblPr>
        <w:tblStyle w:val="TableGrid"/>
        <w:tblW w:w="9014" w:type="dxa"/>
        <w:tblLayout w:type="fixed"/>
        <w:tblLook w:val="04A0" w:firstRow="1" w:lastRow="0" w:firstColumn="1" w:lastColumn="0" w:noHBand="0" w:noVBand="1"/>
      </w:tblPr>
      <w:tblGrid>
        <w:gridCol w:w="1502"/>
        <w:gridCol w:w="7512"/>
      </w:tblGrid>
      <w:tr w:rsidR="4D051564" w14:paraId="4E4ABDC8" w14:textId="77777777" w:rsidTr="002A13A4">
        <w:trPr>
          <w:trHeight w:val="300"/>
        </w:trPr>
        <w:tc>
          <w:tcPr>
            <w:tcW w:w="1502"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65B59B6A" w14:textId="42225F64" w:rsidR="4D051564" w:rsidRPr="00491C05" w:rsidRDefault="4D051564" w:rsidP="00491C05">
            <w:pPr>
              <w:pStyle w:val="NoSpacing"/>
              <w:jc w:val="center"/>
              <w:rPr>
                <w:b/>
                <w:bCs/>
              </w:rPr>
            </w:pPr>
            <w:r w:rsidRPr="00491C05">
              <w:rPr>
                <w:b/>
                <w:bCs/>
              </w:rPr>
              <w:t>Field Name</w:t>
            </w:r>
          </w:p>
        </w:tc>
        <w:tc>
          <w:tcPr>
            <w:tcW w:w="7512"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2DAF8A9A" w14:textId="7EC45027" w:rsidR="4D051564" w:rsidRPr="00491C05" w:rsidRDefault="4D051564" w:rsidP="00491C05">
            <w:pPr>
              <w:pStyle w:val="NoSpacing"/>
              <w:jc w:val="center"/>
              <w:rPr>
                <w:b/>
                <w:bCs/>
              </w:rPr>
            </w:pPr>
            <w:r w:rsidRPr="00491C05">
              <w:rPr>
                <w:b/>
                <w:bCs/>
              </w:rPr>
              <w:t>Description</w:t>
            </w:r>
          </w:p>
        </w:tc>
      </w:tr>
      <w:tr w:rsidR="4D051564" w14:paraId="06EC260B" w14:textId="77777777" w:rsidTr="002A13A4">
        <w:trPr>
          <w:trHeight w:val="300"/>
        </w:trPr>
        <w:tc>
          <w:tcPr>
            <w:tcW w:w="15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AEFFCD" w14:textId="0DB8FDA8" w:rsidR="4D051564" w:rsidRDefault="4D051564" w:rsidP="00491C05">
            <w:pPr>
              <w:jc w:val="center"/>
            </w:pPr>
            <w:r w:rsidRPr="4D051564">
              <w:t>1</w:t>
            </w:r>
          </w:p>
        </w:tc>
        <w:tc>
          <w:tcPr>
            <w:tcW w:w="7512" w:type="dxa"/>
            <w:tcBorders>
              <w:top w:val="single" w:sz="8" w:space="0" w:color="auto"/>
              <w:left w:val="single" w:sz="8" w:space="0" w:color="auto"/>
              <w:bottom w:val="single" w:sz="8" w:space="0" w:color="auto"/>
              <w:right w:val="single" w:sz="8" w:space="0" w:color="auto"/>
            </w:tcBorders>
            <w:tcMar>
              <w:left w:w="108" w:type="dxa"/>
              <w:right w:w="108" w:type="dxa"/>
            </w:tcMar>
          </w:tcPr>
          <w:p w14:paraId="3AF7B211" w14:textId="177B086F" w:rsidR="4D051564" w:rsidRDefault="4D051564" w:rsidP="00491C05">
            <w:r w:rsidRPr="4D051564">
              <w:t xml:space="preserve">Shows the line graph for the total number of likes vs predicted likes based on each </w:t>
            </w:r>
            <w:r w:rsidR="002A13A4" w:rsidRPr="4D051564">
              <w:t>post</w:t>
            </w:r>
            <w:r w:rsidRPr="4D051564">
              <w:t xml:space="preserve"> with the </w:t>
            </w:r>
            <w:r w:rsidR="002A13A4" w:rsidRPr="4D051564">
              <w:t>timeframe</w:t>
            </w:r>
            <w:r w:rsidRPr="4D051564">
              <w:t>.</w:t>
            </w:r>
          </w:p>
        </w:tc>
      </w:tr>
      <w:tr w:rsidR="4D051564" w14:paraId="2D42ECCC" w14:textId="77777777" w:rsidTr="002A13A4">
        <w:trPr>
          <w:trHeight w:val="300"/>
        </w:trPr>
        <w:tc>
          <w:tcPr>
            <w:tcW w:w="15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BBE77D" w14:textId="14F4A38C" w:rsidR="4D051564" w:rsidRDefault="4D051564" w:rsidP="00491C05">
            <w:pPr>
              <w:jc w:val="center"/>
            </w:pPr>
            <w:r w:rsidRPr="4D051564">
              <w:t>2</w:t>
            </w:r>
          </w:p>
        </w:tc>
        <w:tc>
          <w:tcPr>
            <w:tcW w:w="7512" w:type="dxa"/>
            <w:tcBorders>
              <w:top w:val="single" w:sz="8" w:space="0" w:color="auto"/>
              <w:left w:val="single" w:sz="8" w:space="0" w:color="auto"/>
              <w:bottom w:val="single" w:sz="8" w:space="0" w:color="auto"/>
              <w:right w:val="single" w:sz="8" w:space="0" w:color="auto"/>
            </w:tcBorders>
            <w:tcMar>
              <w:left w:w="108" w:type="dxa"/>
              <w:right w:w="108" w:type="dxa"/>
            </w:tcMar>
          </w:tcPr>
          <w:p w14:paraId="62930F71" w14:textId="52BBBEDB" w:rsidR="4D051564" w:rsidRDefault="4D051564" w:rsidP="00491C05">
            <w:r w:rsidRPr="4D051564">
              <w:t xml:space="preserve">Instagram page posts went through topic modelling and </w:t>
            </w:r>
            <w:r w:rsidR="002A13A4" w:rsidRPr="4D051564">
              <w:t>identified</w:t>
            </w:r>
            <w:r w:rsidRPr="4D051564">
              <w:t xml:space="preserve"> each post to 10 identified topics.  Analysis its impressions for each topic and captures top performing topics.</w:t>
            </w:r>
          </w:p>
          <w:p w14:paraId="43EDE546" w14:textId="15C62A06" w:rsidR="4D051564" w:rsidRDefault="4D051564" w:rsidP="00491C05">
            <w:r w:rsidRPr="4D051564">
              <w:t>Note:</w:t>
            </w:r>
          </w:p>
          <w:p w14:paraId="3728A00B" w14:textId="0BE733AA" w:rsidR="4D051564" w:rsidRDefault="4D051564" w:rsidP="00491C05">
            <w:r w:rsidRPr="4D051564">
              <w:t xml:space="preserve">Topics are categorised </w:t>
            </w:r>
            <w:r w:rsidR="002A13A4" w:rsidRPr="4D051564">
              <w:t>into:</w:t>
            </w:r>
            <w:r w:rsidRPr="4D051564">
              <w:t xml:space="preserve"> </w:t>
            </w:r>
            <w:proofErr w:type="spellStart"/>
            <w:r w:rsidRPr="4D051564">
              <w:t>PO_Food</w:t>
            </w:r>
            <w:proofErr w:type="spellEnd"/>
            <w:r w:rsidRPr="4D051564">
              <w:t xml:space="preserve">, </w:t>
            </w:r>
            <w:proofErr w:type="spellStart"/>
            <w:r w:rsidRPr="4D051564">
              <w:t>PO_Work_Event</w:t>
            </w:r>
            <w:proofErr w:type="spellEnd"/>
            <w:r w:rsidRPr="4D051564">
              <w:t xml:space="preserve">, </w:t>
            </w:r>
            <w:proofErr w:type="spellStart"/>
            <w:r w:rsidRPr="4D051564">
              <w:t>PO_Lifestyle_Health</w:t>
            </w:r>
            <w:proofErr w:type="spellEnd"/>
            <w:r w:rsidRPr="4D051564">
              <w:t xml:space="preserve">, </w:t>
            </w:r>
            <w:proofErr w:type="spellStart"/>
            <w:r w:rsidRPr="4D051564">
              <w:t>PO_Fitness</w:t>
            </w:r>
            <w:proofErr w:type="spellEnd"/>
            <w:r w:rsidRPr="4D051564">
              <w:t xml:space="preserve">, </w:t>
            </w:r>
            <w:proofErr w:type="spellStart"/>
            <w:r w:rsidRPr="4D051564">
              <w:t>PO_Travel_Celebrations</w:t>
            </w:r>
            <w:proofErr w:type="spellEnd"/>
            <w:r w:rsidRPr="4D051564">
              <w:t xml:space="preserve">, </w:t>
            </w:r>
            <w:proofErr w:type="spellStart"/>
            <w:r w:rsidRPr="4D051564">
              <w:t>PO_Hobby</w:t>
            </w:r>
            <w:proofErr w:type="spellEnd"/>
            <w:r w:rsidRPr="4D051564">
              <w:t xml:space="preserve">, </w:t>
            </w:r>
            <w:proofErr w:type="spellStart"/>
            <w:r w:rsidRPr="4D051564">
              <w:t>PO_Beauty_Makeup</w:t>
            </w:r>
            <w:proofErr w:type="spellEnd"/>
            <w:r w:rsidRPr="4D051564">
              <w:t xml:space="preserve">, </w:t>
            </w:r>
            <w:proofErr w:type="spellStart"/>
            <w:r w:rsidRPr="4D051564">
              <w:t>PO_Skincare_Treatment</w:t>
            </w:r>
            <w:proofErr w:type="spellEnd"/>
            <w:r w:rsidRPr="4D051564">
              <w:t xml:space="preserve">, </w:t>
            </w:r>
            <w:proofErr w:type="spellStart"/>
            <w:r w:rsidRPr="4D051564">
              <w:t>PO_Life_Happiness</w:t>
            </w:r>
            <w:proofErr w:type="spellEnd"/>
            <w:r w:rsidRPr="4D051564">
              <w:t xml:space="preserve">, </w:t>
            </w:r>
            <w:proofErr w:type="spellStart"/>
            <w:r w:rsidRPr="4D051564">
              <w:t>PO_Shop_Business_Advertisement</w:t>
            </w:r>
            <w:proofErr w:type="spellEnd"/>
          </w:p>
          <w:p w14:paraId="1D5BAA43" w14:textId="1F2C1A90" w:rsidR="4D051564" w:rsidRDefault="4D051564" w:rsidP="00491C05"/>
        </w:tc>
      </w:tr>
    </w:tbl>
    <w:p w14:paraId="5B2F93CA" w14:textId="4981C324" w:rsidR="4D051564" w:rsidRDefault="4D051564" w:rsidP="4D051564"/>
    <w:p w14:paraId="27FCE53F" w14:textId="77777777" w:rsidR="00491C05" w:rsidRDefault="00491C05">
      <w:pPr>
        <w:spacing w:line="259" w:lineRule="auto"/>
        <w:rPr>
          <w:rFonts w:eastAsia="Arial" w:cs="Arial"/>
          <w:u w:val="single"/>
        </w:rPr>
      </w:pPr>
      <w:r>
        <w:rPr>
          <w:rFonts w:eastAsia="Arial" w:cs="Arial"/>
          <w:u w:val="single"/>
        </w:rPr>
        <w:br w:type="page"/>
      </w:r>
    </w:p>
    <w:p w14:paraId="4FC65897" w14:textId="28B7A335" w:rsidR="1FFD0BDE" w:rsidRPr="00491C05" w:rsidRDefault="1FFD0BDE" w:rsidP="4D051564">
      <w:pPr>
        <w:rPr>
          <w:rFonts w:eastAsia="DengXian" w:cs="Arial"/>
          <w:u w:val="single"/>
        </w:rPr>
      </w:pPr>
      <w:r w:rsidRPr="00491C05">
        <w:rPr>
          <w:rFonts w:eastAsia="Arial" w:cs="Arial"/>
          <w:u w:val="single"/>
        </w:rPr>
        <w:lastRenderedPageBreak/>
        <w:t>Recommendation</w:t>
      </w:r>
    </w:p>
    <w:p w14:paraId="3197F664" w14:textId="77777777" w:rsidR="002A13A4" w:rsidRDefault="1FFD0BDE" w:rsidP="002A13A4">
      <w:pPr>
        <w:keepNext/>
        <w:jc w:val="center"/>
      </w:pPr>
      <w:r>
        <w:rPr>
          <w:noProof/>
        </w:rPr>
        <w:drawing>
          <wp:inline distT="0" distB="0" distL="0" distR="0" wp14:anchorId="15C6848C" wp14:editId="4F659FDE">
            <wp:extent cx="4514850" cy="4572000"/>
            <wp:effectExtent l="0" t="0" r="0" b="0"/>
            <wp:docPr id="20905443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14850" cy="4572000"/>
                    </a:xfrm>
                    <a:prstGeom prst="rect">
                      <a:avLst/>
                    </a:prstGeom>
                  </pic:spPr>
                </pic:pic>
              </a:graphicData>
            </a:graphic>
          </wp:inline>
        </w:drawing>
      </w:r>
    </w:p>
    <w:p w14:paraId="40A3CE39" w14:textId="5878A63E" w:rsidR="1FFD0BDE" w:rsidRPr="00F5208D" w:rsidRDefault="002A13A4" w:rsidP="00F5208D">
      <w:pPr>
        <w:jc w:val="center"/>
        <w:rPr>
          <w:i/>
          <w:iCs/>
        </w:rPr>
      </w:pPr>
      <w:bookmarkStart w:id="207" w:name="_Toc135431760"/>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30</w:t>
      </w:r>
      <w:r w:rsidRPr="00F5208D">
        <w:rPr>
          <w:i/>
          <w:iCs/>
          <w:noProof/>
        </w:rPr>
        <w:fldChar w:fldCharType="end"/>
      </w:r>
      <w:r w:rsidRPr="00F5208D">
        <w:rPr>
          <w:i/>
          <w:iCs/>
        </w:rPr>
        <w:t xml:space="preserve"> Account Recommendation</w:t>
      </w:r>
      <w:bookmarkEnd w:id="207"/>
    </w:p>
    <w:p w14:paraId="63747C03" w14:textId="1213701E" w:rsidR="002A13A4" w:rsidRPr="00F5208D" w:rsidRDefault="002A13A4" w:rsidP="00F5208D">
      <w:pPr>
        <w:jc w:val="center"/>
        <w:rPr>
          <w:i/>
          <w:iCs/>
        </w:rPr>
      </w:pPr>
      <w:bookmarkStart w:id="208" w:name="_Toc135431783"/>
      <w:r w:rsidRPr="00F5208D">
        <w:rPr>
          <w:i/>
          <w:iCs/>
        </w:rPr>
        <w:t xml:space="preserve">Table </w:t>
      </w:r>
      <w:r w:rsidRPr="00F5208D">
        <w:rPr>
          <w:i/>
          <w:iCs/>
        </w:rPr>
        <w:fldChar w:fldCharType="begin"/>
      </w:r>
      <w:r w:rsidRPr="00F5208D">
        <w:rPr>
          <w:i/>
          <w:iCs/>
        </w:rPr>
        <w:instrText xml:space="preserve"> SEQ Table \* ARABIC </w:instrText>
      </w:r>
      <w:r w:rsidRPr="00F5208D">
        <w:rPr>
          <w:i/>
          <w:iCs/>
        </w:rPr>
        <w:fldChar w:fldCharType="separate"/>
      </w:r>
      <w:r w:rsidRPr="00F5208D">
        <w:rPr>
          <w:i/>
          <w:iCs/>
          <w:noProof/>
        </w:rPr>
        <w:t>14</w:t>
      </w:r>
      <w:r w:rsidRPr="00F5208D">
        <w:rPr>
          <w:i/>
          <w:iCs/>
          <w:noProof/>
        </w:rPr>
        <w:fldChar w:fldCharType="end"/>
      </w:r>
      <w:r w:rsidRPr="00F5208D">
        <w:rPr>
          <w:i/>
          <w:iCs/>
        </w:rPr>
        <w:t xml:space="preserve"> Field listing of Account recommendation</w:t>
      </w:r>
      <w:bookmarkEnd w:id="208"/>
    </w:p>
    <w:tbl>
      <w:tblPr>
        <w:tblStyle w:val="TableGrid"/>
        <w:tblW w:w="5000" w:type="pct"/>
        <w:tblLook w:val="04A0" w:firstRow="1" w:lastRow="0" w:firstColumn="1" w:lastColumn="0" w:noHBand="0" w:noVBand="1"/>
      </w:tblPr>
      <w:tblGrid>
        <w:gridCol w:w="1401"/>
        <w:gridCol w:w="7605"/>
      </w:tblGrid>
      <w:tr w:rsidR="4D051564" w14:paraId="338F519B"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08C372F3" w14:textId="6428BEA6" w:rsidR="4D051564" w:rsidRPr="00491C05" w:rsidRDefault="4D051564" w:rsidP="00491C05">
            <w:pPr>
              <w:pStyle w:val="NoSpacing"/>
              <w:jc w:val="center"/>
              <w:rPr>
                <w:b/>
                <w:bCs/>
              </w:rPr>
            </w:pPr>
            <w:r w:rsidRPr="00491C05">
              <w:rPr>
                <w:b/>
                <w:bCs/>
              </w:rPr>
              <w:t>Field Name</w:t>
            </w:r>
          </w:p>
        </w:tc>
        <w:tc>
          <w:tcPr>
            <w:tcW w:w="4222"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3A635052" w14:textId="60BA6CD7" w:rsidR="4D051564" w:rsidRPr="00491C05" w:rsidRDefault="4D051564" w:rsidP="00491C05">
            <w:pPr>
              <w:pStyle w:val="NoSpacing"/>
              <w:jc w:val="center"/>
              <w:rPr>
                <w:b/>
                <w:bCs/>
              </w:rPr>
            </w:pPr>
            <w:r w:rsidRPr="00491C05">
              <w:rPr>
                <w:b/>
                <w:bCs/>
              </w:rPr>
              <w:t>Description</w:t>
            </w:r>
          </w:p>
        </w:tc>
      </w:tr>
      <w:tr w:rsidR="4D051564" w14:paraId="7AD8982F"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00843B" w14:textId="46DD104C" w:rsidR="4D051564" w:rsidRDefault="4D051564" w:rsidP="00491C05">
            <w:pPr>
              <w:jc w:val="center"/>
            </w:pPr>
            <w:r w:rsidRPr="4D051564">
              <w:t>1</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63D61BE7" w14:textId="0F35C438" w:rsidR="4D051564" w:rsidRDefault="002A13A4" w:rsidP="00491C05">
            <w:r w:rsidRPr="4D051564">
              <w:rPr>
                <w:rFonts w:eastAsia="Arial" w:cs="Arial"/>
              </w:rPr>
              <w:t>Consistency:</w:t>
            </w:r>
            <w:r w:rsidR="4D051564" w:rsidRPr="4D051564">
              <w:rPr>
                <w:rFonts w:eastAsia="Arial" w:cs="Arial"/>
              </w:rPr>
              <w:t xml:space="preserve"> How many posts that the profile user needs to post for traction. </w:t>
            </w:r>
          </w:p>
        </w:tc>
      </w:tr>
      <w:tr w:rsidR="4D051564" w14:paraId="65391059"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09C47B" w14:textId="6CF80AC3" w:rsidR="4D051564" w:rsidRDefault="4D051564" w:rsidP="00491C05">
            <w:pPr>
              <w:jc w:val="center"/>
            </w:pPr>
            <w:r w:rsidRPr="4D051564">
              <w:t>2</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22FD0292" w14:textId="753E2586" w:rsidR="4D051564" w:rsidRDefault="4D051564" w:rsidP="00491C05">
            <w:r w:rsidRPr="4D051564">
              <w:rPr>
                <w:rFonts w:eastAsia="Arial" w:cs="Arial"/>
              </w:rPr>
              <w:t xml:space="preserve">Hashtags: Identify famous hashtags that belongs to top 3 topic performance for the page through </w:t>
            </w:r>
            <w:r w:rsidR="002A13A4" w:rsidRPr="4D051564">
              <w:rPr>
                <w:rFonts w:eastAsia="Arial" w:cs="Arial"/>
              </w:rPr>
              <w:t>content-based</w:t>
            </w:r>
            <w:r w:rsidRPr="4D051564">
              <w:rPr>
                <w:rFonts w:eastAsia="Arial" w:cs="Arial"/>
              </w:rPr>
              <w:t xml:space="preserve"> association ruling. Rating for the hashtags retrieved through ranking modelling.  </w:t>
            </w:r>
          </w:p>
        </w:tc>
      </w:tr>
      <w:tr w:rsidR="4D051564" w14:paraId="5F309A81"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C0E8B8" w14:textId="02CCB4FD" w:rsidR="4D051564" w:rsidRDefault="4D051564" w:rsidP="00491C05">
            <w:pPr>
              <w:jc w:val="center"/>
            </w:pPr>
            <w:r w:rsidRPr="4D051564">
              <w:t>3</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273CAC3C" w14:textId="1A6C63F4" w:rsidR="4D051564" w:rsidRDefault="4D051564" w:rsidP="00491C05">
            <w:r w:rsidRPr="4D051564">
              <w:rPr>
                <w:rFonts w:eastAsia="Arial" w:cs="Arial"/>
              </w:rPr>
              <w:t xml:space="preserve">Identify top performing topics based on impressions and recommend those topics. </w:t>
            </w:r>
          </w:p>
        </w:tc>
      </w:tr>
      <w:tr w:rsidR="4D051564" w14:paraId="1B365643"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90A668" w14:textId="7FA9FCBB" w:rsidR="4D051564" w:rsidRDefault="4D051564" w:rsidP="00491C05">
            <w:pPr>
              <w:jc w:val="center"/>
            </w:pPr>
            <w:r w:rsidRPr="4D051564">
              <w:t>4</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3A3F58CC" w14:textId="66B79E55" w:rsidR="4D051564" w:rsidRDefault="4D051564" w:rsidP="00491C05">
            <w:r w:rsidRPr="4D051564">
              <w:rPr>
                <w:rFonts w:eastAsia="Arial" w:cs="Arial"/>
              </w:rPr>
              <w:t xml:space="preserve">Account Tagging: Identify famous accounts to tag that belongs to top 3 topic performance for the page through </w:t>
            </w:r>
            <w:r w:rsidR="002A13A4" w:rsidRPr="4D051564">
              <w:rPr>
                <w:rFonts w:eastAsia="Arial" w:cs="Arial"/>
              </w:rPr>
              <w:t>content-based</w:t>
            </w:r>
            <w:r w:rsidRPr="4D051564">
              <w:rPr>
                <w:rFonts w:eastAsia="Arial" w:cs="Arial"/>
              </w:rPr>
              <w:t xml:space="preserve"> association ruling. Rating for the hashtags retrieved through ranking modelling </w:t>
            </w:r>
          </w:p>
        </w:tc>
      </w:tr>
      <w:tr w:rsidR="4D051564" w14:paraId="44322900"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8056DA" w14:textId="5822797E" w:rsidR="4D051564" w:rsidRDefault="4D051564" w:rsidP="00491C05">
            <w:pPr>
              <w:jc w:val="center"/>
            </w:pPr>
            <w:r w:rsidRPr="4D051564">
              <w:t>5</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30A3B186" w14:textId="5B5A448B" w:rsidR="4D051564" w:rsidRDefault="4D051564" w:rsidP="00491C05">
            <w:r w:rsidRPr="4D051564">
              <w:rPr>
                <w:rFonts w:eastAsia="Arial" w:cs="Arial"/>
              </w:rPr>
              <w:t xml:space="preserve">Suggestion on creating an engaging advertisement through </w:t>
            </w:r>
            <w:r w:rsidR="002A13A4" w:rsidRPr="4D051564">
              <w:rPr>
                <w:rFonts w:eastAsia="Arial" w:cs="Arial"/>
              </w:rPr>
              <w:t>Instagram</w:t>
            </w:r>
            <w:r w:rsidRPr="4D051564">
              <w:rPr>
                <w:rFonts w:eastAsia="Arial" w:cs="Arial"/>
              </w:rPr>
              <w:t>.</w:t>
            </w:r>
          </w:p>
        </w:tc>
      </w:tr>
    </w:tbl>
    <w:p w14:paraId="3A48490A" w14:textId="1CBC84A5" w:rsidR="3F4EF6C0" w:rsidRPr="00491C05" w:rsidRDefault="3F4EF6C0" w:rsidP="4D051564">
      <w:pPr>
        <w:rPr>
          <w:rFonts w:eastAsia="DengXian" w:cs="Arial"/>
          <w:u w:val="single"/>
        </w:rPr>
      </w:pPr>
      <w:r w:rsidRPr="00491C05">
        <w:rPr>
          <w:rFonts w:eastAsia="Arial" w:cs="Arial"/>
          <w:u w:val="single"/>
        </w:rPr>
        <w:lastRenderedPageBreak/>
        <w:t>Portfolio</w:t>
      </w:r>
    </w:p>
    <w:p w14:paraId="202F2EE9" w14:textId="77777777" w:rsidR="002A13A4" w:rsidRDefault="3F4EF6C0" w:rsidP="002A13A4">
      <w:pPr>
        <w:keepNext/>
        <w:jc w:val="center"/>
      </w:pPr>
      <w:r>
        <w:rPr>
          <w:noProof/>
        </w:rPr>
        <w:drawing>
          <wp:inline distT="0" distB="0" distL="0" distR="0" wp14:anchorId="2BA52072" wp14:editId="2382C6D0">
            <wp:extent cx="4572000" cy="3390900"/>
            <wp:effectExtent l="0" t="0" r="0" b="0"/>
            <wp:docPr id="2851922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4BE90C86" w14:textId="6A32D5B3" w:rsidR="3F4EF6C0" w:rsidRPr="00F5208D" w:rsidRDefault="002A13A4" w:rsidP="00F5208D">
      <w:pPr>
        <w:jc w:val="center"/>
        <w:rPr>
          <w:i/>
          <w:iCs/>
        </w:rPr>
      </w:pPr>
      <w:bookmarkStart w:id="209" w:name="_Toc135431761"/>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31</w:t>
      </w:r>
      <w:r w:rsidRPr="00F5208D">
        <w:rPr>
          <w:i/>
          <w:iCs/>
          <w:noProof/>
        </w:rPr>
        <w:fldChar w:fldCharType="end"/>
      </w:r>
      <w:r w:rsidRPr="00F5208D">
        <w:rPr>
          <w:i/>
          <w:iCs/>
        </w:rPr>
        <w:t xml:space="preserve"> Account Portfolio</w:t>
      </w:r>
      <w:bookmarkEnd w:id="209"/>
    </w:p>
    <w:p w14:paraId="27EFE5F8" w14:textId="1AC5D35E" w:rsidR="4D051564" w:rsidRPr="00F5208D" w:rsidRDefault="4D051564" w:rsidP="00F5208D">
      <w:pPr>
        <w:jc w:val="center"/>
        <w:rPr>
          <w:i/>
          <w:iCs/>
        </w:rPr>
      </w:pPr>
    </w:p>
    <w:p w14:paraId="1EB6C30D" w14:textId="7C62A0FC" w:rsidR="002A13A4" w:rsidRPr="00F5208D" w:rsidRDefault="002A13A4" w:rsidP="00F5208D">
      <w:pPr>
        <w:jc w:val="center"/>
        <w:rPr>
          <w:i/>
          <w:iCs/>
        </w:rPr>
      </w:pPr>
      <w:bookmarkStart w:id="210" w:name="_Toc135431784"/>
      <w:r w:rsidRPr="00F5208D">
        <w:rPr>
          <w:i/>
          <w:iCs/>
        </w:rPr>
        <w:t xml:space="preserve">Table </w:t>
      </w:r>
      <w:r w:rsidRPr="00F5208D">
        <w:rPr>
          <w:i/>
          <w:iCs/>
        </w:rPr>
        <w:fldChar w:fldCharType="begin"/>
      </w:r>
      <w:r w:rsidRPr="00F5208D">
        <w:rPr>
          <w:i/>
          <w:iCs/>
        </w:rPr>
        <w:instrText xml:space="preserve"> SEQ Table \* ARABIC </w:instrText>
      </w:r>
      <w:r w:rsidRPr="00F5208D">
        <w:rPr>
          <w:i/>
          <w:iCs/>
        </w:rPr>
        <w:fldChar w:fldCharType="separate"/>
      </w:r>
      <w:r w:rsidRPr="00F5208D">
        <w:rPr>
          <w:i/>
          <w:iCs/>
          <w:noProof/>
        </w:rPr>
        <w:t>15</w:t>
      </w:r>
      <w:r w:rsidRPr="00F5208D">
        <w:rPr>
          <w:i/>
          <w:iCs/>
          <w:noProof/>
        </w:rPr>
        <w:fldChar w:fldCharType="end"/>
      </w:r>
      <w:r w:rsidRPr="00F5208D">
        <w:rPr>
          <w:i/>
          <w:iCs/>
        </w:rPr>
        <w:t xml:space="preserve"> Field listing for Account's portfolio</w:t>
      </w:r>
      <w:bookmarkEnd w:id="210"/>
    </w:p>
    <w:tbl>
      <w:tblPr>
        <w:tblStyle w:val="TableGrid"/>
        <w:tblW w:w="5000" w:type="pct"/>
        <w:tblLook w:val="04A0" w:firstRow="1" w:lastRow="0" w:firstColumn="1" w:lastColumn="0" w:noHBand="0" w:noVBand="1"/>
      </w:tblPr>
      <w:tblGrid>
        <w:gridCol w:w="1299"/>
        <w:gridCol w:w="7707"/>
      </w:tblGrid>
      <w:tr w:rsidR="4D051564" w14:paraId="44E579C7" w14:textId="77777777" w:rsidTr="002A13A4">
        <w:trPr>
          <w:trHeight w:val="300"/>
        </w:trPr>
        <w:tc>
          <w:tcPr>
            <w:tcW w:w="721"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3438909E" w14:textId="02ED0DEA" w:rsidR="4D051564" w:rsidRPr="00491C05" w:rsidRDefault="4D051564" w:rsidP="00491C05">
            <w:pPr>
              <w:pStyle w:val="NoSpacing"/>
              <w:jc w:val="center"/>
              <w:rPr>
                <w:b/>
                <w:bCs/>
              </w:rPr>
            </w:pPr>
            <w:r w:rsidRPr="00491C05">
              <w:rPr>
                <w:b/>
                <w:bCs/>
              </w:rPr>
              <w:t>Field Name</w:t>
            </w:r>
          </w:p>
        </w:tc>
        <w:tc>
          <w:tcPr>
            <w:tcW w:w="4279"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1BD0C3DC" w14:textId="2B1B9BF9" w:rsidR="4D051564" w:rsidRPr="00491C05" w:rsidRDefault="4D051564" w:rsidP="00491C05">
            <w:pPr>
              <w:pStyle w:val="NoSpacing"/>
              <w:jc w:val="center"/>
              <w:rPr>
                <w:b/>
                <w:bCs/>
              </w:rPr>
            </w:pPr>
            <w:r w:rsidRPr="00491C05">
              <w:rPr>
                <w:b/>
                <w:bCs/>
              </w:rPr>
              <w:t>Description</w:t>
            </w:r>
          </w:p>
        </w:tc>
      </w:tr>
      <w:tr w:rsidR="4D051564" w14:paraId="1BE628C2" w14:textId="77777777" w:rsidTr="002A13A4">
        <w:trPr>
          <w:trHeight w:val="300"/>
        </w:trPr>
        <w:tc>
          <w:tcPr>
            <w:tcW w:w="72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EE9E93" w14:textId="02E56773" w:rsidR="4D051564" w:rsidRDefault="4D051564" w:rsidP="00491C05">
            <w:pPr>
              <w:jc w:val="center"/>
            </w:pPr>
            <w:r w:rsidRPr="4D051564">
              <w:t>1</w:t>
            </w:r>
          </w:p>
        </w:tc>
        <w:tc>
          <w:tcPr>
            <w:tcW w:w="4279" w:type="pct"/>
            <w:tcBorders>
              <w:top w:val="single" w:sz="8" w:space="0" w:color="auto"/>
              <w:left w:val="single" w:sz="8" w:space="0" w:color="auto"/>
              <w:bottom w:val="single" w:sz="8" w:space="0" w:color="auto"/>
              <w:right w:val="single" w:sz="8" w:space="0" w:color="auto"/>
            </w:tcBorders>
            <w:tcMar>
              <w:left w:w="108" w:type="dxa"/>
              <w:right w:w="108" w:type="dxa"/>
            </w:tcMar>
          </w:tcPr>
          <w:p w14:paraId="7136FF57" w14:textId="4B47BBD6" w:rsidR="4D051564" w:rsidRDefault="4D051564" w:rsidP="00491C05">
            <w:r w:rsidRPr="4D051564">
              <w:t>Displays top 9 photos that the Instagram profile received based on the impression</w:t>
            </w:r>
          </w:p>
        </w:tc>
      </w:tr>
      <w:tr w:rsidR="4D051564" w14:paraId="76A79E53" w14:textId="77777777" w:rsidTr="002A13A4">
        <w:trPr>
          <w:trHeight w:val="300"/>
        </w:trPr>
        <w:tc>
          <w:tcPr>
            <w:tcW w:w="72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5EAFAF" w14:textId="48319A76" w:rsidR="4D051564" w:rsidRDefault="4D051564" w:rsidP="00491C05">
            <w:pPr>
              <w:jc w:val="center"/>
            </w:pPr>
            <w:r w:rsidRPr="4D051564">
              <w:t>2</w:t>
            </w:r>
          </w:p>
        </w:tc>
        <w:tc>
          <w:tcPr>
            <w:tcW w:w="4279" w:type="pct"/>
            <w:tcBorders>
              <w:top w:val="single" w:sz="8" w:space="0" w:color="auto"/>
              <w:left w:val="single" w:sz="8" w:space="0" w:color="auto"/>
              <w:bottom w:val="single" w:sz="8" w:space="0" w:color="auto"/>
              <w:right w:val="single" w:sz="8" w:space="0" w:color="auto"/>
            </w:tcBorders>
            <w:tcMar>
              <w:left w:w="108" w:type="dxa"/>
              <w:right w:w="108" w:type="dxa"/>
            </w:tcMar>
          </w:tcPr>
          <w:p w14:paraId="7A95EFBE" w14:textId="72C3D0C3" w:rsidR="4D051564" w:rsidRDefault="4D051564" w:rsidP="00491C05">
            <w:r w:rsidRPr="4D051564">
              <w:t xml:space="preserve">Shows Actual Likes and Predicted likes for the posts based on predicted number of likes with respect to 3 </w:t>
            </w:r>
            <w:r w:rsidR="002A13A4" w:rsidRPr="4D051564">
              <w:t>million</w:t>
            </w:r>
            <w:r w:rsidRPr="4D051564">
              <w:t xml:space="preserve"> training records (Prediction Modelling).</w:t>
            </w:r>
          </w:p>
        </w:tc>
      </w:tr>
    </w:tbl>
    <w:p w14:paraId="42AB3509" w14:textId="6733F358" w:rsidR="4D051564" w:rsidRDefault="4D051564" w:rsidP="4D051564"/>
    <w:p w14:paraId="1EB6BCEC" w14:textId="75864274" w:rsidR="272250E3" w:rsidRDefault="272250E3" w:rsidP="272250E3">
      <w:pPr>
        <w:rPr>
          <w:rFonts w:cs="Arial"/>
        </w:rPr>
      </w:pPr>
    </w:p>
    <w:p w14:paraId="3FF84734" w14:textId="4CDD8839" w:rsidR="00DA793B" w:rsidRPr="00644CA5" w:rsidRDefault="00DA793B" w:rsidP="6001787B">
      <w:pPr>
        <w:rPr>
          <w:rFonts w:cs="Arial"/>
        </w:rPr>
      </w:pPr>
      <w:r w:rsidRPr="6001787B">
        <w:rPr>
          <w:rFonts w:cs="Arial"/>
        </w:rPr>
        <w:br w:type="page"/>
      </w:r>
    </w:p>
    <w:p w14:paraId="23174FC9" w14:textId="4C84FDBA" w:rsidR="008571CA" w:rsidRDefault="008571CA" w:rsidP="0021076B">
      <w:pPr>
        <w:pStyle w:val="Heading1"/>
        <w:rPr>
          <w:rFonts w:cs="Arial"/>
        </w:rPr>
      </w:pPr>
      <w:bookmarkStart w:id="211" w:name="_Toc135438681"/>
      <w:bookmarkStart w:id="212" w:name="_Toc133134627"/>
      <w:r>
        <w:rPr>
          <w:rFonts w:cs="Arial"/>
        </w:rPr>
        <w:lastRenderedPageBreak/>
        <w:t>Application Architecture</w:t>
      </w:r>
      <w:bookmarkEnd w:id="211"/>
    </w:p>
    <w:p w14:paraId="41735F5C" w14:textId="77777777" w:rsidR="008571CA" w:rsidRPr="008C61E1" w:rsidRDefault="008571CA" w:rsidP="008571CA">
      <w:pPr>
        <w:jc w:val="both"/>
        <w:rPr>
          <w:rFonts w:eastAsia="Arial" w:cs="Arial"/>
        </w:rPr>
      </w:pPr>
      <w:r w:rsidRPr="008C61E1">
        <w:rPr>
          <w:rFonts w:eastAsia="Arial" w:cs="Arial"/>
        </w:rPr>
        <w:t xml:space="preserve">Building a layered modern web app architecture helps to identify the role of each component of an application and easily make changes to the corresponding layer without affecting the overall application. It enables to easily write, debug, manage and re-use code. </w:t>
      </w:r>
    </w:p>
    <w:p w14:paraId="021E145B" w14:textId="77777777" w:rsidR="008571CA" w:rsidRPr="008C61E1" w:rsidRDefault="008571CA" w:rsidP="008571CA">
      <w:pPr>
        <w:jc w:val="both"/>
        <w:rPr>
          <w:rFonts w:eastAsia="Arial" w:cs="Arial"/>
        </w:rPr>
      </w:pPr>
      <w:r w:rsidRPr="008C61E1">
        <w:rPr>
          <w:rFonts w:eastAsia="Arial" w:cs="Arial"/>
        </w:rPr>
        <w:t>The three layers of a web app architecture:</w:t>
      </w:r>
    </w:p>
    <w:p w14:paraId="56FFA8EB" w14:textId="77777777" w:rsidR="008571CA" w:rsidRPr="008C61E1" w:rsidRDefault="008571CA" w:rsidP="008571CA">
      <w:pPr>
        <w:pStyle w:val="ListParagraph"/>
        <w:numPr>
          <w:ilvl w:val="0"/>
          <w:numId w:val="16"/>
        </w:numPr>
        <w:jc w:val="both"/>
        <w:rPr>
          <w:rFonts w:eastAsia="Arial" w:cs="Arial"/>
        </w:rPr>
      </w:pPr>
      <w:r w:rsidRPr="008C61E1">
        <w:rPr>
          <w:rFonts w:eastAsia="Arial" w:cs="Arial"/>
        </w:rPr>
        <w:t>Presentation layer / Client Layer  - built using flask and bootstrap</w:t>
      </w:r>
    </w:p>
    <w:p w14:paraId="2900329D" w14:textId="77777777" w:rsidR="008571CA" w:rsidRPr="008C61E1" w:rsidRDefault="008571CA" w:rsidP="008571CA">
      <w:pPr>
        <w:pStyle w:val="ListParagraph"/>
        <w:numPr>
          <w:ilvl w:val="0"/>
          <w:numId w:val="16"/>
        </w:numPr>
        <w:jc w:val="both"/>
        <w:rPr>
          <w:rFonts w:eastAsia="Arial" w:cs="Arial"/>
        </w:rPr>
      </w:pPr>
      <w:r w:rsidRPr="008C61E1">
        <w:rPr>
          <w:rFonts w:eastAsia="Arial" w:cs="Arial"/>
        </w:rPr>
        <w:t>Application Layer / Business Logic Layer – various aspects of the app such as API and business logic.</w:t>
      </w:r>
    </w:p>
    <w:p w14:paraId="07A28974" w14:textId="77777777" w:rsidR="008571CA" w:rsidRPr="008C61E1" w:rsidRDefault="008571CA" w:rsidP="008571CA">
      <w:pPr>
        <w:pStyle w:val="ListParagraph"/>
        <w:numPr>
          <w:ilvl w:val="0"/>
          <w:numId w:val="16"/>
        </w:numPr>
        <w:jc w:val="both"/>
        <w:rPr>
          <w:rFonts w:eastAsia="Arial" w:cs="Arial"/>
        </w:rPr>
      </w:pPr>
      <w:r w:rsidRPr="008C61E1">
        <w:rPr>
          <w:rFonts w:eastAsia="Arial" w:cs="Arial"/>
        </w:rPr>
        <w:t>Data Layer – databases services used to store data.</w:t>
      </w:r>
    </w:p>
    <w:p w14:paraId="017FE782" w14:textId="77777777" w:rsidR="008571CA" w:rsidRPr="008C61E1" w:rsidRDefault="008571CA" w:rsidP="008571CA">
      <w:pPr>
        <w:jc w:val="both"/>
        <w:rPr>
          <w:rFonts w:eastAsia="Arial" w:cs="Arial"/>
        </w:rPr>
      </w:pPr>
      <w:r w:rsidRPr="008C61E1">
        <w:rPr>
          <w:rFonts w:eastAsia="Arial" w:cs="Arial"/>
        </w:rPr>
        <w:t>Here is an Web Application Architecture diagram of layers for IG4U Application.</w:t>
      </w:r>
    </w:p>
    <w:p w14:paraId="5363DFCB" w14:textId="77777777" w:rsidR="00D676AA" w:rsidRDefault="008571CA" w:rsidP="00D676AA">
      <w:pPr>
        <w:keepNext/>
        <w:jc w:val="center"/>
      </w:pPr>
      <w:r>
        <w:rPr>
          <w:noProof/>
        </w:rPr>
        <w:drawing>
          <wp:inline distT="0" distB="0" distL="0" distR="0" wp14:anchorId="0FF7DF11" wp14:editId="33354B4F">
            <wp:extent cx="5724524" cy="2647950"/>
            <wp:effectExtent l="0" t="0" r="0" b="0"/>
            <wp:docPr id="1200060183" name="Picture 36" descr="A picture containing text,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2647950"/>
                    </a:xfrm>
                    <a:prstGeom prst="rect">
                      <a:avLst/>
                    </a:prstGeom>
                  </pic:spPr>
                </pic:pic>
              </a:graphicData>
            </a:graphic>
          </wp:inline>
        </w:drawing>
      </w:r>
    </w:p>
    <w:p w14:paraId="22E11AD4" w14:textId="44EF044F" w:rsidR="008571CA" w:rsidRPr="00D676AA" w:rsidRDefault="00D676AA" w:rsidP="00D676AA">
      <w:pPr>
        <w:jc w:val="center"/>
        <w:rPr>
          <w:rFonts w:eastAsia="Arial" w:cs="Arial"/>
          <w:i/>
          <w:iCs/>
          <w:color w:val="000000" w:themeColor="text1"/>
        </w:rPr>
      </w:pPr>
      <w:bookmarkStart w:id="213" w:name="_Toc135431762"/>
      <w:r w:rsidRPr="00D676AA">
        <w:rPr>
          <w:i/>
          <w:iCs/>
        </w:rPr>
        <w:t xml:space="preserve">Figure </w:t>
      </w:r>
      <w:r w:rsidRPr="00D676AA">
        <w:rPr>
          <w:i/>
          <w:iCs/>
        </w:rPr>
        <w:fldChar w:fldCharType="begin"/>
      </w:r>
      <w:r w:rsidRPr="00D676AA">
        <w:rPr>
          <w:i/>
          <w:iCs/>
        </w:rPr>
        <w:instrText xml:space="preserve"> SEQ Figure \* ARABIC </w:instrText>
      </w:r>
      <w:r w:rsidRPr="00D676AA">
        <w:rPr>
          <w:i/>
          <w:iCs/>
        </w:rPr>
        <w:fldChar w:fldCharType="separate"/>
      </w:r>
      <w:r w:rsidR="00F5208D">
        <w:rPr>
          <w:i/>
          <w:iCs/>
          <w:noProof/>
        </w:rPr>
        <w:t>32</w:t>
      </w:r>
      <w:r w:rsidRPr="00D676AA">
        <w:rPr>
          <w:i/>
          <w:iCs/>
        </w:rPr>
        <w:fldChar w:fldCharType="end"/>
      </w:r>
      <w:r w:rsidRPr="00D676AA">
        <w:rPr>
          <w:i/>
          <w:iCs/>
        </w:rPr>
        <w:t>. Web Application Architecture Diagram</w:t>
      </w:r>
      <w:bookmarkEnd w:id="213"/>
    </w:p>
    <w:p w14:paraId="30CEFE20" w14:textId="77777777" w:rsidR="008571CA" w:rsidRDefault="008571CA" w:rsidP="008571CA">
      <w:pPr>
        <w:jc w:val="both"/>
        <w:rPr>
          <w:rFonts w:cs="Arial"/>
        </w:rPr>
      </w:pPr>
    </w:p>
    <w:p w14:paraId="6E6F6747" w14:textId="10EAB412" w:rsidR="008571CA" w:rsidRPr="008571CA" w:rsidRDefault="00361D87" w:rsidP="00361D87">
      <w:pPr>
        <w:spacing w:line="259" w:lineRule="auto"/>
      </w:pPr>
      <w:r>
        <w:br w:type="page"/>
      </w:r>
    </w:p>
    <w:p w14:paraId="6E3FD249" w14:textId="1CD8D736" w:rsidR="00955C5F" w:rsidRPr="00644CA5" w:rsidRDefault="00B91A75" w:rsidP="0021076B">
      <w:pPr>
        <w:pStyle w:val="Heading1"/>
        <w:rPr>
          <w:rFonts w:cs="Arial"/>
        </w:rPr>
      </w:pPr>
      <w:bookmarkStart w:id="214" w:name="_Toc135438682"/>
      <w:r w:rsidRPr="311B86F1">
        <w:rPr>
          <w:rFonts w:cs="Arial"/>
        </w:rPr>
        <w:lastRenderedPageBreak/>
        <w:t>System / Solution</w:t>
      </w:r>
      <w:bookmarkEnd w:id="212"/>
      <w:bookmarkEnd w:id="214"/>
    </w:p>
    <w:p w14:paraId="367EB83D" w14:textId="4ACA634D" w:rsidR="00B91A75" w:rsidRPr="00644CA5" w:rsidRDefault="00B91A75" w:rsidP="007A7A3B">
      <w:pPr>
        <w:pStyle w:val="Heading2"/>
        <w:rPr>
          <w:rFonts w:cs="Arial"/>
        </w:rPr>
      </w:pPr>
      <w:bookmarkStart w:id="215" w:name="_Toc133134628"/>
      <w:bookmarkStart w:id="216" w:name="_Toc135438683"/>
      <w:r w:rsidRPr="357EC751">
        <w:rPr>
          <w:rFonts w:cs="Arial"/>
        </w:rPr>
        <w:t>System Implementation</w:t>
      </w:r>
      <w:bookmarkEnd w:id="215"/>
      <w:bookmarkEnd w:id="216"/>
    </w:p>
    <w:p w14:paraId="514A704D" w14:textId="2921DC9B" w:rsidR="00DA793B" w:rsidRPr="00644CA5" w:rsidRDefault="007F6357" w:rsidP="009165BA">
      <w:pPr>
        <w:jc w:val="both"/>
        <w:rPr>
          <w:rFonts w:cs="Arial"/>
        </w:rPr>
      </w:pPr>
      <w:r>
        <w:rPr>
          <w:rFonts w:cs="Arial"/>
        </w:rPr>
        <w:t>After the development of function blocks and integration of all the modules, system tests were performed prior to the beta version release of the application for users.</w:t>
      </w:r>
    </w:p>
    <w:p w14:paraId="746EA4DE" w14:textId="5B67859D" w:rsidR="3248E398" w:rsidRPr="00644CA5" w:rsidRDefault="69720E79" w:rsidP="7F4BC13C">
      <w:pPr>
        <w:pStyle w:val="Heading2"/>
        <w:rPr>
          <w:rFonts w:cs="Arial"/>
        </w:rPr>
      </w:pPr>
      <w:bookmarkStart w:id="217" w:name="_Toc133134629"/>
      <w:bookmarkStart w:id="218" w:name="_Toc135438684"/>
      <w:r w:rsidRPr="7F4BC13C">
        <w:rPr>
          <w:rFonts w:cs="Arial"/>
        </w:rPr>
        <w:t>System Performance &amp; Validation</w:t>
      </w:r>
      <w:bookmarkEnd w:id="217"/>
      <w:bookmarkEnd w:id="218"/>
    </w:p>
    <w:p w14:paraId="79D897C1" w14:textId="44A635DA" w:rsidR="58E874D2" w:rsidRPr="00644CA5" w:rsidRDefault="007F6357" w:rsidP="3248E398">
      <w:pPr>
        <w:rPr>
          <w:rFonts w:cs="Arial"/>
        </w:rPr>
      </w:pPr>
      <w:r>
        <w:rPr>
          <w:rFonts w:cs="Arial"/>
        </w:rPr>
        <w:t>The methodology for s</w:t>
      </w:r>
      <w:r w:rsidR="58E874D2" w:rsidRPr="7F4BC13C">
        <w:rPr>
          <w:rFonts w:cs="Arial"/>
        </w:rPr>
        <w:t xml:space="preserve">ystem test </w:t>
      </w:r>
      <w:r>
        <w:rPr>
          <w:rFonts w:cs="Arial"/>
        </w:rPr>
        <w:t>is as listed below:</w:t>
      </w:r>
    </w:p>
    <w:p w14:paraId="2E92A84B" w14:textId="66AC21F6" w:rsidR="58E874D2" w:rsidRPr="00644CA5" w:rsidRDefault="58E874D2" w:rsidP="3248E398">
      <w:pPr>
        <w:pStyle w:val="ListParagraph"/>
        <w:numPr>
          <w:ilvl w:val="0"/>
          <w:numId w:val="49"/>
        </w:numPr>
        <w:rPr>
          <w:rFonts w:cs="Arial"/>
        </w:rPr>
      </w:pPr>
      <w:r w:rsidRPr="00644CA5">
        <w:rPr>
          <w:rFonts w:cs="Arial"/>
        </w:rPr>
        <w:t xml:space="preserve">Define test dataset, choose </w:t>
      </w:r>
      <w:r w:rsidR="004530B9">
        <w:rPr>
          <w:rFonts w:cs="Arial"/>
        </w:rPr>
        <w:t xml:space="preserve">various </w:t>
      </w:r>
      <w:r w:rsidRPr="00644CA5">
        <w:rPr>
          <w:rFonts w:cs="Arial"/>
        </w:rPr>
        <w:t>data</w:t>
      </w:r>
      <w:r w:rsidR="004530B9">
        <w:rPr>
          <w:rFonts w:cs="Arial"/>
        </w:rPr>
        <w:t>set</w:t>
      </w:r>
      <w:r w:rsidRPr="00644CA5">
        <w:rPr>
          <w:rFonts w:cs="Arial"/>
        </w:rPr>
        <w:t xml:space="preserve"> from database and must cover </w:t>
      </w:r>
      <w:r w:rsidR="004530B9">
        <w:rPr>
          <w:rFonts w:cs="Arial"/>
        </w:rPr>
        <w:t>different</w:t>
      </w:r>
      <w:r w:rsidRPr="00644CA5">
        <w:rPr>
          <w:rFonts w:cs="Arial"/>
        </w:rPr>
        <w:t xml:space="preserve"> user group</w:t>
      </w:r>
      <w:r w:rsidR="004530B9">
        <w:rPr>
          <w:rFonts w:cs="Arial"/>
        </w:rPr>
        <w:t>s</w:t>
      </w:r>
      <w:r w:rsidRPr="00644CA5">
        <w:rPr>
          <w:rFonts w:cs="Arial"/>
        </w:rPr>
        <w:t xml:space="preserve">, including normal active user, non-active user, popular user, and </w:t>
      </w:r>
      <w:r w:rsidR="4FCBA8D1" w:rsidRPr="00644CA5">
        <w:rPr>
          <w:rFonts w:cs="Arial"/>
        </w:rPr>
        <w:t xml:space="preserve">very popular </w:t>
      </w:r>
      <w:r w:rsidR="002A13A4" w:rsidRPr="00644CA5">
        <w:rPr>
          <w:rFonts w:cs="Arial"/>
        </w:rPr>
        <w:t>user.</w:t>
      </w:r>
    </w:p>
    <w:p w14:paraId="4FAF28F8" w14:textId="18F29A02" w:rsidR="4FCBA8D1" w:rsidRPr="00644CA5" w:rsidRDefault="4FCBA8D1" w:rsidP="3248E398">
      <w:pPr>
        <w:pStyle w:val="ListParagraph"/>
        <w:numPr>
          <w:ilvl w:val="0"/>
          <w:numId w:val="49"/>
        </w:numPr>
        <w:rPr>
          <w:rFonts w:cs="Arial"/>
        </w:rPr>
      </w:pPr>
      <w:r w:rsidRPr="7F4BC13C">
        <w:rPr>
          <w:rFonts w:cs="Arial"/>
        </w:rPr>
        <w:t xml:space="preserve">Test </w:t>
      </w:r>
      <w:r w:rsidR="00D446B0">
        <w:rPr>
          <w:rFonts w:cs="Arial"/>
        </w:rPr>
        <w:t xml:space="preserve">the </w:t>
      </w:r>
      <w:r w:rsidRPr="7F4BC13C">
        <w:rPr>
          <w:rFonts w:cs="Arial"/>
        </w:rPr>
        <w:t xml:space="preserve">grouping and prediction </w:t>
      </w:r>
      <w:r w:rsidR="706AFC23" w:rsidRPr="7F4BC13C">
        <w:rPr>
          <w:rFonts w:cs="Arial"/>
        </w:rPr>
        <w:t>accuracy</w:t>
      </w:r>
    </w:p>
    <w:p w14:paraId="1006D5FB" w14:textId="739B3863" w:rsidR="4FCBA8D1" w:rsidRPr="00644CA5" w:rsidRDefault="4FCBA8D1" w:rsidP="3248E398">
      <w:pPr>
        <w:pStyle w:val="ListParagraph"/>
        <w:numPr>
          <w:ilvl w:val="0"/>
          <w:numId w:val="49"/>
        </w:numPr>
        <w:rPr>
          <w:rFonts w:cs="Arial"/>
        </w:rPr>
      </w:pPr>
      <w:r w:rsidRPr="7F4BC13C">
        <w:rPr>
          <w:rFonts w:cs="Arial"/>
        </w:rPr>
        <w:t xml:space="preserve">Test </w:t>
      </w:r>
      <w:r w:rsidR="457EE3C4" w:rsidRPr="7F4BC13C">
        <w:rPr>
          <w:rFonts w:cs="Arial"/>
        </w:rPr>
        <w:t>data integration and web organization</w:t>
      </w:r>
    </w:p>
    <w:p w14:paraId="4DF1BE71" w14:textId="67511B7B" w:rsidR="4FCBA8D1" w:rsidRPr="00644CA5" w:rsidRDefault="4FCBA8D1" w:rsidP="3248E398">
      <w:pPr>
        <w:pStyle w:val="ListParagraph"/>
        <w:numPr>
          <w:ilvl w:val="0"/>
          <w:numId w:val="49"/>
        </w:numPr>
        <w:rPr>
          <w:rFonts w:cs="Arial"/>
        </w:rPr>
      </w:pPr>
      <w:r w:rsidRPr="00644CA5">
        <w:rPr>
          <w:rFonts w:cs="Arial"/>
        </w:rPr>
        <w:t>Human/Expert final judge for UI output</w:t>
      </w:r>
      <w:r w:rsidR="005204C7">
        <w:rPr>
          <w:rFonts w:cs="Arial"/>
        </w:rPr>
        <w:t xml:space="preserve"> and display format checking</w:t>
      </w:r>
    </w:p>
    <w:p w14:paraId="01E35E4F" w14:textId="32BA3F93" w:rsidR="4FCBA8D1" w:rsidRDefault="4FCBA8D1" w:rsidP="3248E398">
      <w:pPr>
        <w:pStyle w:val="ListParagraph"/>
        <w:numPr>
          <w:ilvl w:val="0"/>
          <w:numId w:val="49"/>
        </w:numPr>
        <w:rPr>
          <w:rFonts w:cs="Arial"/>
        </w:rPr>
      </w:pPr>
      <w:r w:rsidRPr="7F4BC13C">
        <w:rPr>
          <w:rFonts w:cs="Arial"/>
        </w:rPr>
        <w:t>Fine tune model or rule to meet Exper</w:t>
      </w:r>
      <w:r w:rsidR="3D634BA9" w:rsidRPr="7F4BC13C">
        <w:rPr>
          <w:rFonts w:cs="Arial"/>
        </w:rPr>
        <w:t>ts’</w:t>
      </w:r>
      <w:r w:rsidRPr="7F4BC13C">
        <w:rPr>
          <w:rFonts w:cs="Arial"/>
        </w:rPr>
        <w:t xml:space="preserve"> expectations</w:t>
      </w:r>
    </w:p>
    <w:p w14:paraId="2CF1610E" w14:textId="10E6ADE0" w:rsidR="000D1C67" w:rsidRDefault="000D1C67" w:rsidP="3248E398">
      <w:pPr>
        <w:pStyle w:val="ListParagraph"/>
        <w:numPr>
          <w:ilvl w:val="0"/>
          <w:numId w:val="49"/>
        </w:numPr>
        <w:rPr>
          <w:rFonts w:cs="Arial"/>
        </w:rPr>
      </w:pPr>
      <w:r>
        <w:rPr>
          <w:rFonts w:cs="Arial"/>
        </w:rPr>
        <w:t xml:space="preserve">Test </w:t>
      </w:r>
      <w:r w:rsidR="00D446B0">
        <w:rPr>
          <w:rFonts w:cs="Arial"/>
        </w:rPr>
        <w:t xml:space="preserve">installation and operating </w:t>
      </w:r>
      <w:r>
        <w:rPr>
          <w:rFonts w:cs="Arial"/>
        </w:rPr>
        <w:t>under different OS/Hardware environment</w:t>
      </w:r>
    </w:p>
    <w:p w14:paraId="2F520DDA" w14:textId="138AFC93" w:rsidR="4FCBA8D1" w:rsidRPr="00644CA5" w:rsidRDefault="000D1C67" w:rsidP="7F4BC13C">
      <w:pPr>
        <w:pStyle w:val="ListParagraph"/>
        <w:numPr>
          <w:ilvl w:val="0"/>
          <w:numId w:val="49"/>
        </w:numPr>
        <w:rPr>
          <w:rFonts w:eastAsia="DengXian" w:cs="Arial"/>
        </w:rPr>
      </w:pPr>
      <w:r w:rsidRPr="7F4BC13C">
        <w:rPr>
          <w:rFonts w:cs="Arial"/>
        </w:rPr>
        <w:t xml:space="preserve">Test under different user </w:t>
      </w:r>
      <w:r w:rsidR="001202D7" w:rsidRPr="7F4BC13C">
        <w:rPr>
          <w:rFonts w:cs="Arial"/>
        </w:rPr>
        <w:t>operating preference</w:t>
      </w:r>
    </w:p>
    <w:p w14:paraId="4FF90759" w14:textId="36D5725D" w:rsidR="00DA793B" w:rsidRPr="007F6357" w:rsidRDefault="00D446B0" w:rsidP="00DA793B">
      <w:pPr>
        <w:pStyle w:val="ListParagraph"/>
        <w:numPr>
          <w:ilvl w:val="0"/>
          <w:numId w:val="49"/>
        </w:numPr>
        <w:rPr>
          <w:rFonts w:cs="Arial"/>
        </w:rPr>
      </w:pPr>
      <w:r>
        <w:rPr>
          <w:rFonts w:cs="Arial"/>
        </w:rPr>
        <w:t xml:space="preserve">Continuous </w:t>
      </w:r>
      <w:r w:rsidR="2B37ECC1" w:rsidRPr="7F4BC13C">
        <w:rPr>
          <w:rFonts w:cs="Arial"/>
        </w:rPr>
        <w:t xml:space="preserve">Debug </w:t>
      </w:r>
      <w:r>
        <w:rPr>
          <w:rFonts w:cs="Arial"/>
        </w:rPr>
        <w:t xml:space="preserve">then </w:t>
      </w:r>
      <w:r w:rsidR="2B37ECC1" w:rsidRPr="7F4BC13C">
        <w:rPr>
          <w:rFonts w:cs="Arial"/>
        </w:rPr>
        <w:t>fix</w:t>
      </w:r>
      <w:r w:rsidR="4FCBA8D1" w:rsidRPr="7F4BC13C">
        <w:rPr>
          <w:rFonts w:cs="Arial"/>
        </w:rPr>
        <w:t xml:space="preserve"> software version as </w:t>
      </w:r>
      <w:r>
        <w:rPr>
          <w:rFonts w:cs="Arial"/>
        </w:rPr>
        <w:t xml:space="preserve">beta version </w:t>
      </w:r>
      <w:r w:rsidR="1FABD3F1" w:rsidRPr="7F4BC13C">
        <w:rPr>
          <w:rFonts w:cs="Arial"/>
        </w:rPr>
        <w:t>release</w:t>
      </w:r>
    </w:p>
    <w:p w14:paraId="1F9BB6E7" w14:textId="37A47B4B" w:rsidR="00DA793B" w:rsidRDefault="4FCBA8D1">
      <w:pPr>
        <w:rPr>
          <w:rFonts w:cs="Arial"/>
        </w:rPr>
      </w:pPr>
      <w:r w:rsidRPr="7F4BC13C">
        <w:rPr>
          <w:rFonts w:cs="Arial"/>
        </w:rPr>
        <w:t>System test report</w:t>
      </w:r>
      <w:r w:rsidR="00A95A09">
        <w:rPr>
          <w:rFonts w:cs="Arial"/>
        </w:rPr>
        <w:t>:</w:t>
      </w:r>
    </w:p>
    <w:p w14:paraId="59CAF769" w14:textId="59CD0B42" w:rsidR="002A13A4" w:rsidRDefault="00D446B0">
      <w:pPr>
        <w:rPr>
          <w:rFonts w:cs="Arial"/>
        </w:rPr>
      </w:pPr>
      <w:r>
        <w:rPr>
          <w:rFonts w:cs="Arial"/>
        </w:rPr>
        <w:t>K</w:t>
      </w:r>
      <w:r w:rsidRPr="7F4BC13C">
        <w:rPr>
          <w:rFonts w:cs="Arial"/>
        </w:rPr>
        <w:t xml:space="preserve">ey items summary after </w:t>
      </w:r>
      <w:r>
        <w:rPr>
          <w:rFonts w:cs="Arial"/>
        </w:rPr>
        <w:t xml:space="preserve">several rounds of </w:t>
      </w:r>
      <w:r w:rsidRPr="7F4BC13C">
        <w:rPr>
          <w:rFonts w:cs="Arial"/>
        </w:rPr>
        <w:t>bug</w:t>
      </w:r>
      <w:r>
        <w:rPr>
          <w:rFonts w:cs="Arial"/>
        </w:rPr>
        <w:t>-</w:t>
      </w:r>
      <w:r w:rsidRPr="7F4BC13C">
        <w:rPr>
          <w:rFonts w:cs="Arial"/>
        </w:rPr>
        <w:t>fix</w:t>
      </w:r>
      <w:r>
        <w:rPr>
          <w:rFonts w:cs="Arial"/>
        </w:rPr>
        <w:t>ing</w:t>
      </w:r>
    </w:p>
    <w:p w14:paraId="568BCCA5" w14:textId="77777777" w:rsidR="002A13A4" w:rsidRDefault="002A13A4">
      <w:pPr>
        <w:rPr>
          <w:rFonts w:cs="Arial"/>
        </w:rPr>
      </w:pPr>
    </w:p>
    <w:p w14:paraId="6C55370C" w14:textId="77777777" w:rsidR="002A13A4" w:rsidRDefault="002A13A4">
      <w:pPr>
        <w:rPr>
          <w:rFonts w:cs="Arial"/>
        </w:rPr>
      </w:pPr>
    </w:p>
    <w:p w14:paraId="1EA7A69A" w14:textId="77777777" w:rsidR="002A13A4" w:rsidRDefault="002A13A4">
      <w:pPr>
        <w:rPr>
          <w:rFonts w:cs="Arial"/>
        </w:rPr>
      </w:pPr>
    </w:p>
    <w:p w14:paraId="7B87575B" w14:textId="77777777" w:rsidR="002A13A4" w:rsidRDefault="002A13A4">
      <w:pPr>
        <w:rPr>
          <w:rFonts w:cs="Arial"/>
        </w:rPr>
      </w:pPr>
    </w:p>
    <w:p w14:paraId="376C1992" w14:textId="77777777" w:rsidR="002A13A4" w:rsidRDefault="002A13A4">
      <w:pPr>
        <w:rPr>
          <w:rFonts w:cs="Arial"/>
        </w:rPr>
      </w:pPr>
    </w:p>
    <w:p w14:paraId="168EE9FE" w14:textId="77777777" w:rsidR="002A13A4" w:rsidRDefault="002A13A4">
      <w:pPr>
        <w:rPr>
          <w:rFonts w:cs="Arial"/>
        </w:rPr>
      </w:pPr>
    </w:p>
    <w:p w14:paraId="16502DB5" w14:textId="77777777" w:rsidR="002A13A4" w:rsidRDefault="002A13A4">
      <w:pPr>
        <w:rPr>
          <w:rFonts w:cs="Arial"/>
        </w:rPr>
      </w:pPr>
    </w:p>
    <w:p w14:paraId="2C9B3321" w14:textId="77777777" w:rsidR="002A13A4" w:rsidRDefault="002A13A4">
      <w:pPr>
        <w:rPr>
          <w:rFonts w:cs="Arial"/>
        </w:rPr>
      </w:pPr>
    </w:p>
    <w:p w14:paraId="3C9ABCF0" w14:textId="77777777" w:rsidR="002A13A4" w:rsidRDefault="002A13A4">
      <w:pPr>
        <w:rPr>
          <w:rFonts w:cs="Arial"/>
        </w:rPr>
      </w:pPr>
    </w:p>
    <w:p w14:paraId="505E8F9F" w14:textId="77777777" w:rsidR="002A13A4" w:rsidRDefault="002A13A4">
      <w:pPr>
        <w:rPr>
          <w:rFonts w:cs="Arial"/>
        </w:rPr>
      </w:pPr>
    </w:p>
    <w:p w14:paraId="03CAE790" w14:textId="77777777" w:rsidR="002A13A4" w:rsidRPr="00644CA5" w:rsidRDefault="002A13A4">
      <w:pPr>
        <w:rPr>
          <w:rFonts w:cs="Arial"/>
        </w:rPr>
      </w:pPr>
    </w:p>
    <w:p w14:paraId="73CFC8A1" w14:textId="31F20B81" w:rsidR="002A13A4" w:rsidRPr="00F5208D" w:rsidRDefault="002A13A4" w:rsidP="00F5208D">
      <w:pPr>
        <w:jc w:val="center"/>
        <w:rPr>
          <w:i/>
          <w:iCs/>
        </w:rPr>
      </w:pPr>
      <w:bookmarkStart w:id="219" w:name="_Toc135431785"/>
      <w:r w:rsidRPr="00F5208D">
        <w:rPr>
          <w:i/>
          <w:iCs/>
        </w:rPr>
        <w:lastRenderedPageBreak/>
        <w:t xml:space="preserve">Table </w:t>
      </w:r>
      <w:r w:rsidRPr="00F5208D">
        <w:rPr>
          <w:i/>
          <w:iCs/>
        </w:rPr>
        <w:fldChar w:fldCharType="begin"/>
      </w:r>
      <w:r w:rsidRPr="00F5208D">
        <w:rPr>
          <w:i/>
          <w:iCs/>
        </w:rPr>
        <w:instrText xml:space="preserve"> SEQ Table \* ARABIC </w:instrText>
      </w:r>
      <w:r w:rsidRPr="00F5208D">
        <w:rPr>
          <w:i/>
          <w:iCs/>
        </w:rPr>
        <w:fldChar w:fldCharType="separate"/>
      </w:r>
      <w:r w:rsidRPr="00F5208D">
        <w:rPr>
          <w:i/>
          <w:iCs/>
          <w:noProof/>
        </w:rPr>
        <w:t>16</w:t>
      </w:r>
      <w:r w:rsidRPr="00F5208D">
        <w:rPr>
          <w:i/>
          <w:iCs/>
          <w:noProof/>
        </w:rPr>
        <w:fldChar w:fldCharType="end"/>
      </w:r>
      <w:r w:rsidRPr="00F5208D">
        <w:rPr>
          <w:i/>
          <w:iCs/>
        </w:rPr>
        <w:t xml:space="preserve"> System testing</w:t>
      </w:r>
      <w:bookmarkEnd w:id="219"/>
    </w:p>
    <w:tbl>
      <w:tblPr>
        <w:tblStyle w:val="TableGrid"/>
        <w:tblW w:w="5000" w:type="pct"/>
        <w:tblLook w:val="06A0" w:firstRow="1" w:lastRow="0" w:firstColumn="1" w:lastColumn="0" w:noHBand="1" w:noVBand="1"/>
      </w:tblPr>
      <w:tblGrid>
        <w:gridCol w:w="1151"/>
        <w:gridCol w:w="2105"/>
        <w:gridCol w:w="3800"/>
        <w:gridCol w:w="828"/>
        <w:gridCol w:w="1132"/>
      </w:tblGrid>
      <w:tr w:rsidR="5935BE32" w:rsidRPr="002A13A4" w14:paraId="327737FA" w14:textId="77777777" w:rsidTr="00127B9E">
        <w:trPr>
          <w:trHeight w:val="300"/>
        </w:trPr>
        <w:tc>
          <w:tcPr>
            <w:tcW w:w="638" w:type="pct"/>
            <w:shd w:val="clear" w:color="auto" w:fill="A6A6A6" w:themeFill="background1" w:themeFillShade="A6"/>
            <w:vAlign w:val="center"/>
          </w:tcPr>
          <w:p w14:paraId="235874BC" w14:textId="2EFF68BB" w:rsidR="5B71EDF4" w:rsidRPr="002A13A4" w:rsidRDefault="5B71EDF4" w:rsidP="007F6357">
            <w:pPr>
              <w:pStyle w:val="NoSpacing"/>
              <w:jc w:val="center"/>
              <w:rPr>
                <w:b/>
                <w:bCs/>
                <w:sz w:val="20"/>
                <w:szCs w:val="20"/>
              </w:rPr>
            </w:pPr>
            <w:r w:rsidRPr="002A13A4">
              <w:rPr>
                <w:b/>
                <w:bCs/>
                <w:sz w:val="20"/>
                <w:szCs w:val="20"/>
              </w:rPr>
              <w:t>Cat.</w:t>
            </w:r>
          </w:p>
        </w:tc>
        <w:tc>
          <w:tcPr>
            <w:tcW w:w="1167" w:type="pct"/>
            <w:shd w:val="clear" w:color="auto" w:fill="A6A6A6" w:themeFill="background1" w:themeFillShade="A6"/>
            <w:vAlign w:val="center"/>
          </w:tcPr>
          <w:p w14:paraId="11BAE895" w14:textId="71524E13" w:rsidR="5B71EDF4" w:rsidRPr="002A13A4" w:rsidRDefault="5B71EDF4" w:rsidP="007F6357">
            <w:pPr>
              <w:pStyle w:val="NoSpacing"/>
              <w:jc w:val="center"/>
              <w:rPr>
                <w:b/>
                <w:bCs/>
                <w:sz w:val="20"/>
                <w:szCs w:val="20"/>
              </w:rPr>
            </w:pPr>
            <w:r w:rsidRPr="002A13A4">
              <w:rPr>
                <w:b/>
                <w:bCs/>
                <w:sz w:val="20"/>
                <w:szCs w:val="20"/>
              </w:rPr>
              <w:t>Criteria/Target</w:t>
            </w:r>
          </w:p>
        </w:tc>
        <w:tc>
          <w:tcPr>
            <w:tcW w:w="2107" w:type="pct"/>
            <w:shd w:val="clear" w:color="auto" w:fill="A6A6A6" w:themeFill="background1" w:themeFillShade="A6"/>
            <w:vAlign w:val="center"/>
          </w:tcPr>
          <w:p w14:paraId="1893F776" w14:textId="22157E2D" w:rsidR="5B71EDF4" w:rsidRPr="002A13A4" w:rsidRDefault="5B71EDF4" w:rsidP="007F6357">
            <w:pPr>
              <w:pStyle w:val="NoSpacing"/>
              <w:jc w:val="center"/>
              <w:rPr>
                <w:b/>
                <w:bCs/>
                <w:sz w:val="20"/>
                <w:szCs w:val="20"/>
              </w:rPr>
            </w:pPr>
            <w:r w:rsidRPr="002A13A4">
              <w:rPr>
                <w:b/>
                <w:bCs/>
                <w:sz w:val="20"/>
                <w:szCs w:val="20"/>
              </w:rPr>
              <w:t>Test Items</w:t>
            </w:r>
            <w:r w:rsidR="57ED0AC6" w:rsidRPr="002A13A4">
              <w:rPr>
                <w:b/>
                <w:bCs/>
                <w:sz w:val="20"/>
                <w:szCs w:val="20"/>
              </w:rPr>
              <w:t>/conditions</w:t>
            </w:r>
          </w:p>
        </w:tc>
        <w:tc>
          <w:tcPr>
            <w:tcW w:w="459" w:type="pct"/>
            <w:shd w:val="clear" w:color="auto" w:fill="A6A6A6" w:themeFill="background1" w:themeFillShade="A6"/>
            <w:vAlign w:val="center"/>
          </w:tcPr>
          <w:p w14:paraId="0DDDFDBE" w14:textId="64EF87EE" w:rsidR="5B71EDF4" w:rsidRPr="002A13A4" w:rsidRDefault="5B71EDF4" w:rsidP="007F6357">
            <w:pPr>
              <w:pStyle w:val="NoSpacing"/>
              <w:jc w:val="center"/>
              <w:rPr>
                <w:b/>
                <w:bCs/>
                <w:sz w:val="20"/>
                <w:szCs w:val="20"/>
              </w:rPr>
            </w:pPr>
            <w:r w:rsidRPr="002A13A4">
              <w:rPr>
                <w:b/>
                <w:bCs/>
                <w:sz w:val="20"/>
                <w:szCs w:val="20"/>
              </w:rPr>
              <w:t>Test Result</w:t>
            </w:r>
          </w:p>
        </w:tc>
        <w:tc>
          <w:tcPr>
            <w:tcW w:w="628" w:type="pct"/>
            <w:shd w:val="clear" w:color="auto" w:fill="A6A6A6" w:themeFill="background1" w:themeFillShade="A6"/>
            <w:vAlign w:val="center"/>
          </w:tcPr>
          <w:p w14:paraId="5BBC959E" w14:textId="76545C9A" w:rsidR="0D68645C" w:rsidRPr="002A13A4" w:rsidRDefault="0D68645C" w:rsidP="007F6357">
            <w:pPr>
              <w:pStyle w:val="NoSpacing"/>
              <w:jc w:val="center"/>
              <w:rPr>
                <w:b/>
                <w:bCs/>
                <w:sz w:val="20"/>
                <w:szCs w:val="20"/>
              </w:rPr>
            </w:pPr>
            <w:r w:rsidRPr="002A13A4">
              <w:rPr>
                <w:b/>
                <w:bCs/>
                <w:sz w:val="20"/>
                <w:szCs w:val="20"/>
              </w:rPr>
              <w:t>Test</w:t>
            </w:r>
            <w:r w:rsidR="004067D8" w:rsidRPr="002A13A4">
              <w:rPr>
                <w:b/>
                <w:bCs/>
                <w:sz w:val="20"/>
                <w:szCs w:val="20"/>
              </w:rPr>
              <w:t>ed</w:t>
            </w:r>
            <w:r w:rsidRPr="002A13A4">
              <w:rPr>
                <w:b/>
                <w:bCs/>
                <w:sz w:val="20"/>
                <w:szCs w:val="20"/>
              </w:rPr>
              <w:t xml:space="preserve"> by</w:t>
            </w:r>
          </w:p>
        </w:tc>
      </w:tr>
      <w:tr w:rsidR="5935BE32" w:rsidRPr="002A13A4" w14:paraId="007C0C31" w14:textId="77777777" w:rsidTr="00127B9E">
        <w:trPr>
          <w:trHeight w:val="300"/>
        </w:trPr>
        <w:tc>
          <w:tcPr>
            <w:tcW w:w="638" w:type="pct"/>
            <w:vMerge w:val="restart"/>
            <w:vAlign w:val="center"/>
          </w:tcPr>
          <w:p w14:paraId="12576CD7" w14:textId="16C9F09B" w:rsidR="5B71EDF4" w:rsidRPr="002A13A4" w:rsidRDefault="5B71EDF4" w:rsidP="007F6357">
            <w:pPr>
              <w:pStyle w:val="NoSpacing"/>
              <w:jc w:val="center"/>
              <w:rPr>
                <w:sz w:val="20"/>
                <w:szCs w:val="20"/>
              </w:rPr>
            </w:pPr>
            <w:r w:rsidRPr="002A13A4">
              <w:rPr>
                <w:sz w:val="20"/>
                <w:szCs w:val="20"/>
              </w:rPr>
              <w:t>IG API</w:t>
            </w:r>
          </w:p>
        </w:tc>
        <w:tc>
          <w:tcPr>
            <w:tcW w:w="1167" w:type="pct"/>
            <w:vMerge w:val="restart"/>
            <w:vAlign w:val="center"/>
          </w:tcPr>
          <w:p w14:paraId="3D11401C" w14:textId="6A8A9300" w:rsidR="5B71EDF4" w:rsidRPr="002A13A4" w:rsidRDefault="5B71EDF4" w:rsidP="007F6357">
            <w:pPr>
              <w:pStyle w:val="NoSpacing"/>
              <w:jc w:val="center"/>
              <w:rPr>
                <w:sz w:val="20"/>
                <w:szCs w:val="20"/>
              </w:rPr>
            </w:pPr>
            <w:r w:rsidRPr="002A13A4">
              <w:rPr>
                <w:sz w:val="20"/>
                <w:szCs w:val="20"/>
              </w:rPr>
              <w:t xml:space="preserve">IG login </w:t>
            </w:r>
            <w:r w:rsidR="2DB3C112" w:rsidRPr="002A13A4">
              <w:rPr>
                <w:sz w:val="20"/>
                <w:szCs w:val="20"/>
              </w:rPr>
              <w:t>function</w:t>
            </w:r>
            <w:r w:rsidR="43887805" w:rsidRPr="002A13A4">
              <w:rPr>
                <w:sz w:val="20"/>
                <w:szCs w:val="20"/>
              </w:rPr>
              <w:t>al</w:t>
            </w:r>
          </w:p>
        </w:tc>
        <w:tc>
          <w:tcPr>
            <w:tcW w:w="2107" w:type="pct"/>
          </w:tcPr>
          <w:p w14:paraId="019EBA5E" w14:textId="0F81B616" w:rsidR="1B6660B9" w:rsidRPr="002A13A4" w:rsidRDefault="1B6660B9" w:rsidP="00A766C3">
            <w:pPr>
              <w:pStyle w:val="NoSpacing"/>
              <w:rPr>
                <w:sz w:val="20"/>
                <w:szCs w:val="20"/>
              </w:rPr>
            </w:pPr>
            <w:r w:rsidRPr="002A13A4">
              <w:rPr>
                <w:sz w:val="20"/>
                <w:szCs w:val="20"/>
              </w:rPr>
              <w:t>Different OS en</w:t>
            </w:r>
            <w:r w:rsidR="5B963B2F" w:rsidRPr="002A13A4">
              <w:rPr>
                <w:sz w:val="20"/>
                <w:szCs w:val="20"/>
              </w:rPr>
              <w:t>vironment</w:t>
            </w:r>
          </w:p>
        </w:tc>
        <w:tc>
          <w:tcPr>
            <w:tcW w:w="459" w:type="pct"/>
          </w:tcPr>
          <w:p w14:paraId="171AC257" w14:textId="797F32AA" w:rsidR="1B6660B9" w:rsidRPr="002A13A4" w:rsidRDefault="1B6660B9" w:rsidP="00A95A09">
            <w:pPr>
              <w:pStyle w:val="NoSpacing"/>
              <w:jc w:val="center"/>
              <w:rPr>
                <w:sz w:val="20"/>
                <w:szCs w:val="20"/>
              </w:rPr>
            </w:pPr>
            <w:r w:rsidRPr="002A13A4">
              <w:rPr>
                <w:sz w:val="20"/>
                <w:szCs w:val="20"/>
              </w:rPr>
              <w:t>Pass</w:t>
            </w:r>
          </w:p>
        </w:tc>
        <w:tc>
          <w:tcPr>
            <w:tcW w:w="628" w:type="pct"/>
          </w:tcPr>
          <w:p w14:paraId="0CAF1F35" w14:textId="1E38249E" w:rsidR="51EFADCF" w:rsidRPr="002A13A4" w:rsidRDefault="51EFADCF" w:rsidP="00A766C3">
            <w:pPr>
              <w:pStyle w:val="NoSpacing"/>
              <w:rPr>
                <w:sz w:val="20"/>
                <w:szCs w:val="20"/>
              </w:rPr>
            </w:pPr>
            <w:r w:rsidRPr="002A13A4">
              <w:rPr>
                <w:sz w:val="20"/>
                <w:szCs w:val="20"/>
              </w:rPr>
              <w:t>Zhibiao</w:t>
            </w:r>
            <w:r w:rsidR="00080F94" w:rsidRPr="002A13A4">
              <w:rPr>
                <w:sz w:val="20"/>
                <w:szCs w:val="20"/>
              </w:rPr>
              <w:t xml:space="preserve"> / Jun Ming</w:t>
            </w:r>
          </w:p>
        </w:tc>
      </w:tr>
      <w:tr w:rsidR="5935BE32" w:rsidRPr="002A13A4" w14:paraId="373EDF0A" w14:textId="77777777" w:rsidTr="00127B9E">
        <w:trPr>
          <w:trHeight w:val="300"/>
        </w:trPr>
        <w:tc>
          <w:tcPr>
            <w:tcW w:w="638" w:type="pct"/>
            <w:vMerge/>
            <w:vAlign w:val="center"/>
          </w:tcPr>
          <w:p w14:paraId="0AF841AF" w14:textId="77777777" w:rsidR="00CE349E" w:rsidRPr="002A13A4" w:rsidRDefault="00CE349E" w:rsidP="007F6357">
            <w:pPr>
              <w:pStyle w:val="NoSpacing"/>
              <w:jc w:val="center"/>
              <w:rPr>
                <w:sz w:val="20"/>
                <w:szCs w:val="20"/>
              </w:rPr>
            </w:pPr>
          </w:p>
        </w:tc>
        <w:tc>
          <w:tcPr>
            <w:tcW w:w="1167" w:type="pct"/>
            <w:vMerge/>
            <w:vAlign w:val="center"/>
          </w:tcPr>
          <w:p w14:paraId="7893D768" w14:textId="77777777" w:rsidR="00CE349E" w:rsidRPr="002A13A4" w:rsidRDefault="00CE349E" w:rsidP="007F6357">
            <w:pPr>
              <w:pStyle w:val="NoSpacing"/>
              <w:jc w:val="center"/>
              <w:rPr>
                <w:sz w:val="20"/>
                <w:szCs w:val="20"/>
              </w:rPr>
            </w:pPr>
          </w:p>
        </w:tc>
        <w:tc>
          <w:tcPr>
            <w:tcW w:w="2107" w:type="pct"/>
          </w:tcPr>
          <w:p w14:paraId="03FC6BB9" w14:textId="172D2EBE" w:rsidR="1B6660B9" w:rsidRPr="002A13A4" w:rsidRDefault="1B6660B9" w:rsidP="00A766C3">
            <w:pPr>
              <w:pStyle w:val="NoSpacing"/>
              <w:rPr>
                <w:sz w:val="20"/>
                <w:szCs w:val="20"/>
              </w:rPr>
            </w:pPr>
            <w:r w:rsidRPr="002A13A4">
              <w:rPr>
                <w:sz w:val="20"/>
                <w:szCs w:val="20"/>
              </w:rPr>
              <w:t>Different user with different post, like, follower, language</w:t>
            </w:r>
          </w:p>
        </w:tc>
        <w:tc>
          <w:tcPr>
            <w:tcW w:w="459" w:type="pct"/>
          </w:tcPr>
          <w:p w14:paraId="002C0AA4" w14:textId="70C6B2A6" w:rsidR="1B6660B9" w:rsidRPr="002A13A4" w:rsidRDefault="1B6660B9" w:rsidP="00A95A09">
            <w:pPr>
              <w:pStyle w:val="NoSpacing"/>
              <w:jc w:val="center"/>
              <w:rPr>
                <w:sz w:val="20"/>
                <w:szCs w:val="20"/>
              </w:rPr>
            </w:pPr>
            <w:r w:rsidRPr="002A13A4">
              <w:rPr>
                <w:sz w:val="20"/>
                <w:szCs w:val="20"/>
              </w:rPr>
              <w:t>Pass</w:t>
            </w:r>
          </w:p>
        </w:tc>
        <w:tc>
          <w:tcPr>
            <w:tcW w:w="628" w:type="pct"/>
          </w:tcPr>
          <w:p w14:paraId="0C652020" w14:textId="6F7E4022" w:rsidR="7AAE0F96" w:rsidRPr="002A13A4" w:rsidRDefault="7AAE0F96" w:rsidP="00A766C3">
            <w:pPr>
              <w:pStyle w:val="NoSpacing"/>
              <w:rPr>
                <w:sz w:val="20"/>
                <w:szCs w:val="20"/>
              </w:rPr>
            </w:pPr>
            <w:r w:rsidRPr="002A13A4">
              <w:rPr>
                <w:sz w:val="20"/>
                <w:szCs w:val="20"/>
              </w:rPr>
              <w:t>Zhibiao</w:t>
            </w:r>
            <w:r w:rsidR="00080F94" w:rsidRPr="002A13A4">
              <w:rPr>
                <w:sz w:val="20"/>
                <w:szCs w:val="20"/>
              </w:rPr>
              <w:t xml:space="preserve"> / Jun Ming</w:t>
            </w:r>
          </w:p>
        </w:tc>
      </w:tr>
      <w:tr w:rsidR="5935BE32" w:rsidRPr="002A13A4" w14:paraId="2A6A29E9" w14:textId="77777777" w:rsidTr="00127B9E">
        <w:trPr>
          <w:trHeight w:val="300"/>
        </w:trPr>
        <w:tc>
          <w:tcPr>
            <w:tcW w:w="638" w:type="pct"/>
            <w:vMerge/>
            <w:vAlign w:val="center"/>
          </w:tcPr>
          <w:p w14:paraId="1FB74849" w14:textId="77777777" w:rsidR="00CE349E" w:rsidRPr="002A13A4" w:rsidRDefault="00CE349E" w:rsidP="007F6357">
            <w:pPr>
              <w:pStyle w:val="NoSpacing"/>
              <w:jc w:val="center"/>
              <w:rPr>
                <w:sz w:val="20"/>
                <w:szCs w:val="20"/>
              </w:rPr>
            </w:pPr>
          </w:p>
        </w:tc>
        <w:tc>
          <w:tcPr>
            <w:tcW w:w="1167" w:type="pct"/>
            <w:vMerge/>
            <w:vAlign w:val="center"/>
          </w:tcPr>
          <w:p w14:paraId="6403FD3F" w14:textId="77777777" w:rsidR="00CE349E" w:rsidRPr="002A13A4" w:rsidRDefault="00CE349E" w:rsidP="007F6357">
            <w:pPr>
              <w:pStyle w:val="NoSpacing"/>
              <w:jc w:val="center"/>
              <w:rPr>
                <w:sz w:val="20"/>
                <w:szCs w:val="20"/>
              </w:rPr>
            </w:pPr>
          </w:p>
        </w:tc>
        <w:tc>
          <w:tcPr>
            <w:tcW w:w="2107" w:type="pct"/>
          </w:tcPr>
          <w:p w14:paraId="69266BF3" w14:textId="7C8A69C6" w:rsidR="0D0633AB" w:rsidRPr="002A13A4" w:rsidRDefault="0D0633AB" w:rsidP="00A766C3">
            <w:pPr>
              <w:pStyle w:val="NoSpacing"/>
              <w:rPr>
                <w:sz w:val="20"/>
                <w:szCs w:val="20"/>
              </w:rPr>
            </w:pPr>
            <w:r w:rsidRPr="002A13A4">
              <w:rPr>
                <w:sz w:val="20"/>
                <w:szCs w:val="20"/>
              </w:rPr>
              <w:t>Different operating habit</w:t>
            </w:r>
          </w:p>
        </w:tc>
        <w:tc>
          <w:tcPr>
            <w:tcW w:w="459" w:type="pct"/>
          </w:tcPr>
          <w:p w14:paraId="5AA168A6" w14:textId="6659A6B5" w:rsidR="0D0633AB" w:rsidRPr="002A13A4" w:rsidRDefault="0D0633AB" w:rsidP="00A95A09">
            <w:pPr>
              <w:pStyle w:val="NoSpacing"/>
              <w:jc w:val="center"/>
              <w:rPr>
                <w:sz w:val="20"/>
                <w:szCs w:val="20"/>
              </w:rPr>
            </w:pPr>
            <w:r w:rsidRPr="002A13A4">
              <w:rPr>
                <w:sz w:val="20"/>
                <w:szCs w:val="20"/>
              </w:rPr>
              <w:t>Pass</w:t>
            </w:r>
          </w:p>
        </w:tc>
        <w:tc>
          <w:tcPr>
            <w:tcW w:w="628" w:type="pct"/>
          </w:tcPr>
          <w:p w14:paraId="6564DB7E" w14:textId="6D0BA312" w:rsidR="5935BE32" w:rsidRPr="002A13A4" w:rsidRDefault="00080F94" w:rsidP="00A766C3">
            <w:pPr>
              <w:pStyle w:val="NoSpacing"/>
              <w:rPr>
                <w:sz w:val="20"/>
                <w:szCs w:val="20"/>
              </w:rPr>
            </w:pPr>
            <w:r w:rsidRPr="002A13A4">
              <w:rPr>
                <w:sz w:val="20"/>
                <w:szCs w:val="20"/>
              </w:rPr>
              <w:t>Zhibiao / Jun Ming</w:t>
            </w:r>
          </w:p>
        </w:tc>
      </w:tr>
      <w:tr w:rsidR="5935BE32" w:rsidRPr="002A13A4" w14:paraId="4A45BCFA" w14:textId="77777777" w:rsidTr="00127B9E">
        <w:trPr>
          <w:trHeight w:val="300"/>
        </w:trPr>
        <w:tc>
          <w:tcPr>
            <w:tcW w:w="638" w:type="pct"/>
            <w:vMerge/>
            <w:vAlign w:val="center"/>
          </w:tcPr>
          <w:p w14:paraId="328E1CD6" w14:textId="77777777" w:rsidR="00CE349E" w:rsidRPr="002A13A4" w:rsidRDefault="00CE349E" w:rsidP="007F6357">
            <w:pPr>
              <w:pStyle w:val="NoSpacing"/>
              <w:jc w:val="center"/>
              <w:rPr>
                <w:sz w:val="20"/>
                <w:szCs w:val="20"/>
              </w:rPr>
            </w:pPr>
          </w:p>
        </w:tc>
        <w:tc>
          <w:tcPr>
            <w:tcW w:w="1167" w:type="pct"/>
            <w:vMerge w:val="restart"/>
            <w:vAlign w:val="center"/>
          </w:tcPr>
          <w:p w14:paraId="098922E6" w14:textId="5184890C" w:rsidR="1B6660B9" w:rsidRPr="002A13A4" w:rsidRDefault="1B6660B9" w:rsidP="007F6357">
            <w:pPr>
              <w:pStyle w:val="NoSpacing"/>
              <w:jc w:val="center"/>
              <w:rPr>
                <w:sz w:val="20"/>
                <w:szCs w:val="20"/>
              </w:rPr>
            </w:pPr>
            <w:r w:rsidRPr="002A13A4">
              <w:rPr>
                <w:sz w:val="20"/>
                <w:szCs w:val="20"/>
              </w:rPr>
              <w:t>Fetch data</w:t>
            </w:r>
            <w:r w:rsidR="692BE279" w:rsidRPr="002A13A4">
              <w:rPr>
                <w:sz w:val="20"/>
                <w:szCs w:val="20"/>
              </w:rPr>
              <w:t xml:space="preserve"> suc</w:t>
            </w:r>
            <w:r w:rsidR="61F214E1" w:rsidRPr="002A13A4">
              <w:rPr>
                <w:sz w:val="20"/>
                <w:szCs w:val="20"/>
              </w:rPr>
              <w:t>c</w:t>
            </w:r>
            <w:r w:rsidR="692BE279" w:rsidRPr="002A13A4">
              <w:rPr>
                <w:sz w:val="20"/>
                <w:szCs w:val="20"/>
              </w:rPr>
              <w:t>essful</w:t>
            </w:r>
          </w:p>
        </w:tc>
        <w:tc>
          <w:tcPr>
            <w:tcW w:w="2107" w:type="pct"/>
          </w:tcPr>
          <w:p w14:paraId="7638AE12" w14:textId="67C00AEA" w:rsidR="5935BE32" w:rsidRPr="002A13A4" w:rsidRDefault="5935BE32" w:rsidP="00A766C3">
            <w:pPr>
              <w:pStyle w:val="NoSpacing"/>
              <w:rPr>
                <w:sz w:val="20"/>
                <w:szCs w:val="20"/>
              </w:rPr>
            </w:pPr>
            <w:r w:rsidRPr="002A13A4">
              <w:rPr>
                <w:sz w:val="20"/>
                <w:szCs w:val="20"/>
              </w:rPr>
              <w:t xml:space="preserve">Different OS </w:t>
            </w:r>
            <w:r w:rsidR="511369D1" w:rsidRPr="002A13A4">
              <w:rPr>
                <w:sz w:val="20"/>
                <w:szCs w:val="20"/>
              </w:rPr>
              <w:t>environment</w:t>
            </w:r>
          </w:p>
        </w:tc>
        <w:tc>
          <w:tcPr>
            <w:tcW w:w="459" w:type="pct"/>
          </w:tcPr>
          <w:p w14:paraId="135B5A79"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6E20CDFE" w14:textId="14B7C74F" w:rsidR="5935BE32" w:rsidRPr="002A13A4" w:rsidRDefault="00080F94" w:rsidP="00A766C3">
            <w:pPr>
              <w:pStyle w:val="NoSpacing"/>
              <w:rPr>
                <w:sz w:val="20"/>
                <w:szCs w:val="20"/>
              </w:rPr>
            </w:pPr>
            <w:r w:rsidRPr="002A13A4">
              <w:rPr>
                <w:sz w:val="20"/>
                <w:szCs w:val="20"/>
              </w:rPr>
              <w:t>Zhibiao / Jun Ming</w:t>
            </w:r>
          </w:p>
        </w:tc>
      </w:tr>
      <w:tr w:rsidR="5935BE32" w:rsidRPr="002A13A4" w14:paraId="28FE132B" w14:textId="77777777" w:rsidTr="00127B9E">
        <w:trPr>
          <w:trHeight w:val="300"/>
        </w:trPr>
        <w:tc>
          <w:tcPr>
            <w:tcW w:w="638" w:type="pct"/>
            <w:vMerge/>
            <w:vAlign w:val="center"/>
          </w:tcPr>
          <w:p w14:paraId="340DFF08" w14:textId="77777777" w:rsidR="00CE349E" w:rsidRPr="002A13A4" w:rsidRDefault="00CE349E" w:rsidP="007F6357">
            <w:pPr>
              <w:pStyle w:val="NoSpacing"/>
              <w:jc w:val="center"/>
              <w:rPr>
                <w:sz w:val="20"/>
                <w:szCs w:val="20"/>
              </w:rPr>
            </w:pPr>
          </w:p>
        </w:tc>
        <w:tc>
          <w:tcPr>
            <w:tcW w:w="1167" w:type="pct"/>
            <w:vMerge/>
            <w:vAlign w:val="center"/>
          </w:tcPr>
          <w:p w14:paraId="7BA2551E" w14:textId="77777777" w:rsidR="00CE349E" w:rsidRPr="002A13A4" w:rsidRDefault="00CE349E" w:rsidP="007F6357">
            <w:pPr>
              <w:pStyle w:val="NoSpacing"/>
              <w:jc w:val="center"/>
              <w:rPr>
                <w:sz w:val="20"/>
                <w:szCs w:val="20"/>
              </w:rPr>
            </w:pPr>
          </w:p>
        </w:tc>
        <w:tc>
          <w:tcPr>
            <w:tcW w:w="2107" w:type="pct"/>
          </w:tcPr>
          <w:p w14:paraId="5E56A9D2" w14:textId="172D2EBE" w:rsidR="5935BE32" w:rsidRPr="002A13A4" w:rsidRDefault="5935BE32" w:rsidP="00A766C3">
            <w:pPr>
              <w:pStyle w:val="NoSpacing"/>
              <w:rPr>
                <w:sz w:val="20"/>
                <w:szCs w:val="20"/>
              </w:rPr>
            </w:pPr>
            <w:r w:rsidRPr="002A13A4">
              <w:rPr>
                <w:sz w:val="20"/>
                <w:szCs w:val="20"/>
              </w:rPr>
              <w:t>Different user with different post, like, follower, language</w:t>
            </w:r>
          </w:p>
        </w:tc>
        <w:tc>
          <w:tcPr>
            <w:tcW w:w="459" w:type="pct"/>
          </w:tcPr>
          <w:p w14:paraId="547A3FFB" w14:textId="70C6B2A6" w:rsidR="5935BE32" w:rsidRPr="002A13A4" w:rsidRDefault="5935BE32" w:rsidP="00A95A09">
            <w:pPr>
              <w:pStyle w:val="NoSpacing"/>
              <w:jc w:val="center"/>
              <w:rPr>
                <w:sz w:val="20"/>
                <w:szCs w:val="20"/>
              </w:rPr>
            </w:pPr>
            <w:r w:rsidRPr="002A13A4">
              <w:rPr>
                <w:sz w:val="20"/>
                <w:szCs w:val="20"/>
              </w:rPr>
              <w:t>Pass</w:t>
            </w:r>
          </w:p>
        </w:tc>
        <w:tc>
          <w:tcPr>
            <w:tcW w:w="628" w:type="pct"/>
          </w:tcPr>
          <w:p w14:paraId="425771A6" w14:textId="06D7812C" w:rsidR="5935BE32" w:rsidRPr="002A13A4" w:rsidRDefault="00080F94" w:rsidP="00A766C3">
            <w:pPr>
              <w:pStyle w:val="NoSpacing"/>
              <w:rPr>
                <w:sz w:val="20"/>
                <w:szCs w:val="20"/>
              </w:rPr>
            </w:pPr>
            <w:r w:rsidRPr="002A13A4">
              <w:rPr>
                <w:sz w:val="20"/>
                <w:szCs w:val="20"/>
              </w:rPr>
              <w:t>Zhibiao / Jun Ming</w:t>
            </w:r>
          </w:p>
        </w:tc>
      </w:tr>
      <w:tr w:rsidR="5935BE32" w:rsidRPr="002A13A4" w14:paraId="5618D877" w14:textId="77777777" w:rsidTr="00127B9E">
        <w:trPr>
          <w:trHeight w:val="300"/>
        </w:trPr>
        <w:tc>
          <w:tcPr>
            <w:tcW w:w="638" w:type="pct"/>
            <w:vMerge/>
            <w:vAlign w:val="center"/>
          </w:tcPr>
          <w:p w14:paraId="4DA1395A" w14:textId="77777777" w:rsidR="00CE349E" w:rsidRPr="002A13A4" w:rsidRDefault="00CE349E" w:rsidP="007F6357">
            <w:pPr>
              <w:pStyle w:val="NoSpacing"/>
              <w:jc w:val="center"/>
              <w:rPr>
                <w:sz w:val="20"/>
                <w:szCs w:val="20"/>
              </w:rPr>
            </w:pPr>
          </w:p>
        </w:tc>
        <w:tc>
          <w:tcPr>
            <w:tcW w:w="1167" w:type="pct"/>
            <w:vMerge/>
            <w:vAlign w:val="center"/>
          </w:tcPr>
          <w:p w14:paraId="5B6DD652" w14:textId="77777777" w:rsidR="00CE349E" w:rsidRPr="002A13A4" w:rsidRDefault="00CE349E" w:rsidP="007F6357">
            <w:pPr>
              <w:pStyle w:val="NoSpacing"/>
              <w:jc w:val="center"/>
              <w:rPr>
                <w:sz w:val="20"/>
                <w:szCs w:val="20"/>
              </w:rPr>
            </w:pPr>
          </w:p>
        </w:tc>
        <w:tc>
          <w:tcPr>
            <w:tcW w:w="2107" w:type="pct"/>
          </w:tcPr>
          <w:p w14:paraId="4E2BF943" w14:textId="7C8A69C6" w:rsidR="5935BE32" w:rsidRPr="002A13A4" w:rsidRDefault="5935BE32" w:rsidP="00A766C3">
            <w:pPr>
              <w:pStyle w:val="NoSpacing"/>
              <w:rPr>
                <w:sz w:val="20"/>
                <w:szCs w:val="20"/>
              </w:rPr>
            </w:pPr>
            <w:r w:rsidRPr="002A13A4">
              <w:rPr>
                <w:sz w:val="20"/>
                <w:szCs w:val="20"/>
              </w:rPr>
              <w:t>Different operating habit</w:t>
            </w:r>
          </w:p>
        </w:tc>
        <w:tc>
          <w:tcPr>
            <w:tcW w:w="459" w:type="pct"/>
          </w:tcPr>
          <w:p w14:paraId="1A261930"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00BC8F28" w14:textId="08187882" w:rsidR="5935BE32" w:rsidRPr="002A13A4" w:rsidRDefault="00080F94" w:rsidP="00A766C3">
            <w:pPr>
              <w:pStyle w:val="NoSpacing"/>
              <w:rPr>
                <w:sz w:val="20"/>
                <w:szCs w:val="20"/>
              </w:rPr>
            </w:pPr>
            <w:r w:rsidRPr="002A13A4">
              <w:rPr>
                <w:sz w:val="20"/>
                <w:szCs w:val="20"/>
              </w:rPr>
              <w:t>Zhibiao / Jun Ming</w:t>
            </w:r>
          </w:p>
        </w:tc>
      </w:tr>
      <w:tr w:rsidR="5935BE32" w:rsidRPr="002A13A4" w14:paraId="79DF63B8" w14:textId="77777777" w:rsidTr="00127B9E">
        <w:trPr>
          <w:trHeight w:val="300"/>
        </w:trPr>
        <w:tc>
          <w:tcPr>
            <w:tcW w:w="638" w:type="pct"/>
            <w:vMerge/>
            <w:vAlign w:val="center"/>
          </w:tcPr>
          <w:p w14:paraId="64A4CDCF" w14:textId="77777777" w:rsidR="00CE349E" w:rsidRPr="002A13A4" w:rsidRDefault="00CE349E" w:rsidP="007F6357">
            <w:pPr>
              <w:pStyle w:val="NoSpacing"/>
              <w:jc w:val="center"/>
              <w:rPr>
                <w:sz w:val="20"/>
                <w:szCs w:val="20"/>
              </w:rPr>
            </w:pPr>
          </w:p>
        </w:tc>
        <w:tc>
          <w:tcPr>
            <w:tcW w:w="1167" w:type="pct"/>
            <w:vMerge w:val="restart"/>
            <w:vAlign w:val="center"/>
          </w:tcPr>
          <w:p w14:paraId="43C0FAAB" w14:textId="57EB48C3" w:rsidR="518D7D1E" w:rsidRPr="002A13A4" w:rsidRDefault="518D7D1E" w:rsidP="007F6357">
            <w:pPr>
              <w:pStyle w:val="NoSpacing"/>
              <w:jc w:val="center"/>
              <w:rPr>
                <w:sz w:val="20"/>
                <w:szCs w:val="20"/>
              </w:rPr>
            </w:pPr>
            <w:r w:rsidRPr="002A13A4">
              <w:rPr>
                <w:sz w:val="20"/>
                <w:szCs w:val="20"/>
              </w:rPr>
              <w:t>Data processing</w:t>
            </w:r>
            <w:r w:rsidR="589D6F94" w:rsidRPr="002A13A4">
              <w:rPr>
                <w:sz w:val="20"/>
                <w:szCs w:val="20"/>
              </w:rPr>
              <w:t xml:space="preserve"> successful</w:t>
            </w:r>
          </w:p>
        </w:tc>
        <w:tc>
          <w:tcPr>
            <w:tcW w:w="2107" w:type="pct"/>
          </w:tcPr>
          <w:p w14:paraId="15143B5C" w14:textId="46369839" w:rsidR="5935BE32" w:rsidRPr="002A13A4" w:rsidRDefault="5935BE32" w:rsidP="00A766C3">
            <w:pPr>
              <w:pStyle w:val="NoSpacing"/>
              <w:rPr>
                <w:sz w:val="20"/>
                <w:szCs w:val="20"/>
              </w:rPr>
            </w:pPr>
            <w:r w:rsidRPr="002A13A4">
              <w:rPr>
                <w:sz w:val="20"/>
                <w:szCs w:val="20"/>
              </w:rPr>
              <w:t xml:space="preserve">Different OS </w:t>
            </w:r>
            <w:r w:rsidR="37331174" w:rsidRPr="002A13A4">
              <w:rPr>
                <w:sz w:val="20"/>
                <w:szCs w:val="20"/>
              </w:rPr>
              <w:t>environment</w:t>
            </w:r>
            <w:r w:rsidRPr="002A13A4">
              <w:rPr>
                <w:sz w:val="20"/>
                <w:szCs w:val="20"/>
              </w:rPr>
              <w:t>.</w:t>
            </w:r>
          </w:p>
        </w:tc>
        <w:tc>
          <w:tcPr>
            <w:tcW w:w="459" w:type="pct"/>
          </w:tcPr>
          <w:p w14:paraId="5D6D2049"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23C13A8B" w14:textId="2E920F0D" w:rsidR="5935BE32" w:rsidRPr="002A13A4" w:rsidRDefault="00080F94" w:rsidP="00A766C3">
            <w:pPr>
              <w:pStyle w:val="NoSpacing"/>
              <w:rPr>
                <w:sz w:val="20"/>
                <w:szCs w:val="20"/>
              </w:rPr>
            </w:pPr>
            <w:r w:rsidRPr="002A13A4">
              <w:rPr>
                <w:sz w:val="20"/>
                <w:szCs w:val="20"/>
              </w:rPr>
              <w:t>Zhibiao / Jun Ming</w:t>
            </w:r>
          </w:p>
        </w:tc>
      </w:tr>
      <w:tr w:rsidR="5935BE32" w:rsidRPr="002A13A4" w14:paraId="24CBDC0C" w14:textId="77777777" w:rsidTr="00127B9E">
        <w:trPr>
          <w:trHeight w:val="300"/>
        </w:trPr>
        <w:tc>
          <w:tcPr>
            <w:tcW w:w="638" w:type="pct"/>
            <w:vMerge/>
            <w:vAlign w:val="center"/>
          </w:tcPr>
          <w:p w14:paraId="5EEA4E96" w14:textId="77777777" w:rsidR="00CE349E" w:rsidRPr="002A13A4" w:rsidRDefault="00CE349E" w:rsidP="007F6357">
            <w:pPr>
              <w:pStyle w:val="NoSpacing"/>
              <w:jc w:val="center"/>
              <w:rPr>
                <w:sz w:val="20"/>
                <w:szCs w:val="20"/>
              </w:rPr>
            </w:pPr>
          </w:p>
        </w:tc>
        <w:tc>
          <w:tcPr>
            <w:tcW w:w="1167" w:type="pct"/>
            <w:vMerge/>
            <w:vAlign w:val="center"/>
          </w:tcPr>
          <w:p w14:paraId="35373F84" w14:textId="77777777" w:rsidR="00CE349E" w:rsidRPr="002A13A4" w:rsidRDefault="00CE349E" w:rsidP="007F6357">
            <w:pPr>
              <w:pStyle w:val="NoSpacing"/>
              <w:jc w:val="center"/>
              <w:rPr>
                <w:sz w:val="20"/>
                <w:szCs w:val="20"/>
              </w:rPr>
            </w:pPr>
          </w:p>
        </w:tc>
        <w:tc>
          <w:tcPr>
            <w:tcW w:w="2107" w:type="pct"/>
          </w:tcPr>
          <w:p w14:paraId="024A90B0" w14:textId="172D2EBE" w:rsidR="5935BE32" w:rsidRPr="002A13A4" w:rsidRDefault="5935BE32" w:rsidP="00A766C3">
            <w:pPr>
              <w:pStyle w:val="NoSpacing"/>
              <w:rPr>
                <w:sz w:val="20"/>
                <w:szCs w:val="20"/>
              </w:rPr>
            </w:pPr>
            <w:r w:rsidRPr="002A13A4">
              <w:rPr>
                <w:sz w:val="20"/>
                <w:szCs w:val="20"/>
              </w:rPr>
              <w:t>Different user with different post, like, follower, language</w:t>
            </w:r>
          </w:p>
        </w:tc>
        <w:tc>
          <w:tcPr>
            <w:tcW w:w="459" w:type="pct"/>
          </w:tcPr>
          <w:p w14:paraId="1AFD79EF" w14:textId="45930144" w:rsidR="7F08374D" w:rsidRPr="002A13A4" w:rsidRDefault="0A0D5D96" w:rsidP="00A95A09">
            <w:pPr>
              <w:pStyle w:val="NoSpacing"/>
              <w:jc w:val="center"/>
              <w:rPr>
                <w:sz w:val="20"/>
                <w:szCs w:val="20"/>
              </w:rPr>
            </w:pPr>
            <w:r w:rsidRPr="002A13A4">
              <w:rPr>
                <w:sz w:val="20"/>
                <w:szCs w:val="20"/>
              </w:rPr>
              <w:t>Pass</w:t>
            </w:r>
          </w:p>
        </w:tc>
        <w:tc>
          <w:tcPr>
            <w:tcW w:w="628" w:type="pct"/>
          </w:tcPr>
          <w:p w14:paraId="3E36A314" w14:textId="343B7AA6" w:rsidR="5935BE32" w:rsidRPr="002A13A4" w:rsidRDefault="00080F94" w:rsidP="00A766C3">
            <w:pPr>
              <w:pStyle w:val="NoSpacing"/>
              <w:rPr>
                <w:sz w:val="20"/>
                <w:szCs w:val="20"/>
              </w:rPr>
            </w:pPr>
            <w:r w:rsidRPr="002A13A4">
              <w:rPr>
                <w:sz w:val="20"/>
                <w:szCs w:val="20"/>
              </w:rPr>
              <w:t>Zhibiao / Jun Ming</w:t>
            </w:r>
          </w:p>
        </w:tc>
      </w:tr>
      <w:tr w:rsidR="5935BE32" w:rsidRPr="002A13A4" w14:paraId="017761DF" w14:textId="77777777" w:rsidTr="00127B9E">
        <w:trPr>
          <w:trHeight w:val="300"/>
        </w:trPr>
        <w:tc>
          <w:tcPr>
            <w:tcW w:w="638" w:type="pct"/>
            <w:vMerge/>
            <w:vAlign w:val="center"/>
          </w:tcPr>
          <w:p w14:paraId="05EF9FF5" w14:textId="77777777" w:rsidR="00CE349E" w:rsidRPr="002A13A4" w:rsidRDefault="00CE349E" w:rsidP="007F6357">
            <w:pPr>
              <w:pStyle w:val="NoSpacing"/>
              <w:jc w:val="center"/>
              <w:rPr>
                <w:sz w:val="20"/>
                <w:szCs w:val="20"/>
              </w:rPr>
            </w:pPr>
          </w:p>
        </w:tc>
        <w:tc>
          <w:tcPr>
            <w:tcW w:w="1167" w:type="pct"/>
            <w:vMerge/>
            <w:vAlign w:val="center"/>
          </w:tcPr>
          <w:p w14:paraId="77666DF2" w14:textId="77777777" w:rsidR="00CE349E" w:rsidRPr="002A13A4" w:rsidRDefault="00CE349E" w:rsidP="007F6357">
            <w:pPr>
              <w:pStyle w:val="NoSpacing"/>
              <w:jc w:val="center"/>
              <w:rPr>
                <w:sz w:val="20"/>
                <w:szCs w:val="20"/>
              </w:rPr>
            </w:pPr>
          </w:p>
        </w:tc>
        <w:tc>
          <w:tcPr>
            <w:tcW w:w="2107" w:type="pct"/>
          </w:tcPr>
          <w:p w14:paraId="15FD1095" w14:textId="7C8A69C6" w:rsidR="5935BE32" w:rsidRPr="002A13A4" w:rsidRDefault="5935BE32" w:rsidP="00A766C3">
            <w:pPr>
              <w:pStyle w:val="NoSpacing"/>
              <w:rPr>
                <w:sz w:val="20"/>
                <w:szCs w:val="20"/>
              </w:rPr>
            </w:pPr>
            <w:r w:rsidRPr="002A13A4">
              <w:rPr>
                <w:sz w:val="20"/>
                <w:szCs w:val="20"/>
              </w:rPr>
              <w:t>Different operating habit</w:t>
            </w:r>
          </w:p>
        </w:tc>
        <w:tc>
          <w:tcPr>
            <w:tcW w:w="459" w:type="pct"/>
          </w:tcPr>
          <w:p w14:paraId="462B81D5"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4FE13B3F" w14:textId="7EC6AB8C" w:rsidR="5935BE32" w:rsidRPr="002A13A4" w:rsidRDefault="00080F94" w:rsidP="00A766C3">
            <w:pPr>
              <w:pStyle w:val="NoSpacing"/>
              <w:rPr>
                <w:sz w:val="20"/>
                <w:szCs w:val="20"/>
              </w:rPr>
            </w:pPr>
            <w:r w:rsidRPr="002A13A4">
              <w:rPr>
                <w:sz w:val="20"/>
                <w:szCs w:val="20"/>
              </w:rPr>
              <w:t>Zhibiao / Jun Ming</w:t>
            </w:r>
          </w:p>
        </w:tc>
      </w:tr>
      <w:tr w:rsidR="5935BE32" w:rsidRPr="002A13A4" w14:paraId="20662A30" w14:textId="77777777" w:rsidTr="00127B9E">
        <w:trPr>
          <w:trHeight w:val="300"/>
        </w:trPr>
        <w:tc>
          <w:tcPr>
            <w:tcW w:w="638" w:type="pct"/>
            <w:vMerge w:val="restart"/>
            <w:vAlign w:val="center"/>
          </w:tcPr>
          <w:p w14:paraId="153EC33C" w14:textId="3765B68E" w:rsidR="49E0D54F" w:rsidRPr="002A13A4" w:rsidRDefault="49E0D54F" w:rsidP="007F6357">
            <w:pPr>
              <w:pStyle w:val="NoSpacing"/>
              <w:jc w:val="center"/>
              <w:rPr>
                <w:sz w:val="20"/>
                <w:szCs w:val="20"/>
              </w:rPr>
            </w:pPr>
            <w:r w:rsidRPr="002A13A4">
              <w:rPr>
                <w:sz w:val="20"/>
                <w:szCs w:val="20"/>
              </w:rPr>
              <w:t>Cloud DB for App</w:t>
            </w:r>
            <w:r w:rsidR="0AD43030" w:rsidRPr="002A13A4">
              <w:rPr>
                <w:sz w:val="20"/>
                <w:szCs w:val="20"/>
              </w:rPr>
              <w:t xml:space="preserve"> User</w:t>
            </w:r>
            <w:r w:rsidR="52765FB0" w:rsidRPr="002A13A4">
              <w:rPr>
                <w:sz w:val="20"/>
                <w:szCs w:val="20"/>
              </w:rPr>
              <w:t xml:space="preserve"> Info</w:t>
            </w:r>
          </w:p>
        </w:tc>
        <w:tc>
          <w:tcPr>
            <w:tcW w:w="1167" w:type="pct"/>
            <w:vMerge w:val="restart"/>
            <w:vAlign w:val="center"/>
          </w:tcPr>
          <w:p w14:paraId="79B726EA" w14:textId="7F0873E4" w:rsidR="0AD43030" w:rsidRPr="002A13A4" w:rsidRDefault="0AD43030" w:rsidP="007F6357">
            <w:pPr>
              <w:pStyle w:val="NoSpacing"/>
              <w:jc w:val="center"/>
              <w:rPr>
                <w:sz w:val="20"/>
                <w:szCs w:val="20"/>
              </w:rPr>
            </w:pPr>
            <w:r w:rsidRPr="002A13A4">
              <w:rPr>
                <w:sz w:val="20"/>
                <w:szCs w:val="20"/>
              </w:rPr>
              <w:t>Existing user verify</w:t>
            </w:r>
            <w:r w:rsidR="6E046EFC" w:rsidRPr="002A13A4">
              <w:rPr>
                <w:sz w:val="20"/>
                <w:szCs w:val="20"/>
              </w:rPr>
              <w:t xml:space="preserve"> without error</w:t>
            </w:r>
          </w:p>
        </w:tc>
        <w:tc>
          <w:tcPr>
            <w:tcW w:w="2107" w:type="pct"/>
          </w:tcPr>
          <w:p w14:paraId="23BB98A7" w14:textId="6669DD33" w:rsidR="0AD43030" w:rsidRPr="002A13A4" w:rsidRDefault="0AD43030" w:rsidP="00A766C3">
            <w:pPr>
              <w:pStyle w:val="NoSpacing"/>
              <w:rPr>
                <w:sz w:val="20"/>
                <w:szCs w:val="20"/>
              </w:rPr>
            </w:pPr>
            <w:r w:rsidRPr="002A13A4">
              <w:rPr>
                <w:sz w:val="20"/>
                <w:szCs w:val="20"/>
              </w:rPr>
              <w:t xml:space="preserve">Different OS </w:t>
            </w:r>
            <w:r w:rsidR="2221C8BE" w:rsidRPr="002A13A4">
              <w:rPr>
                <w:sz w:val="20"/>
                <w:szCs w:val="20"/>
              </w:rPr>
              <w:t>environment</w:t>
            </w:r>
          </w:p>
        </w:tc>
        <w:tc>
          <w:tcPr>
            <w:tcW w:w="459" w:type="pct"/>
          </w:tcPr>
          <w:p w14:paraId="34D2CB7C"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799EEEB6" w14:textId="1F1EE8B4" w:rsidR="5935BE32" w:rsidRPr="002A13A4" w:rsidRDefault="5935BE32" w:rsidP="00A766C3">
            <w:pPr>
              <w:pStyle w:val="NoSpacing"/>
              <w:rPr>
                <w:sz w:val="20"/>
                <w:szCs w:val="20"/>
              </w:rPr>
            </w:pPr>
            <w:r w:rsidRPr="002A13A4">
              <w:rPr>
                <w:sz w:val="20"/>
                <w:szCs w:val="20"/>
              </w:rPr>
              <w:t>Zhibiao</w:t>
            </w:r>
          </w:p>
        </w:tc>
      </w:tr>
      <w:tr w:rsidR="5935BE32" w:rsidRPr="002A13A4" w14:paraId="4E1D2C3F" w14:textId="77777777" w:rsidTr="00127B9E">
        <w:trPr>
          <w:trHeight w:val="300"/>
        </w:trPr>
        <w:tc>
          <w:tcPr>
            <w:tcW w:w="638" w:type="pct"/>
            <w:vMerge/>
            <w:vAlign w:val="center"/>
          </w:tcPr>
          <w:p w14:paraId="7E8BBC7E" w14:textId="77777777" w:rsidR="00CE349E" w:rsidRPr="002A13A4" w:rsidRDefault="00CE349E" w:rsidP="007F6357">
            <w:pPr>
              <w:pStyle w:val="NoSpacing"/>
              <w:jc w:val="center"/>
              <w:rPr>
                <w:sz w:val="20"/>
                <w:szCs w:val="20"/>
              </w:rPr>
            </w:pPr>
          </w:p>
        </w:tc>
        <w:tc>
          <w:tcPr>
            <w:tcW w:w="1167" w:type="pct"/>
            <w:vMerge/>
            <w:vAlign w:val="center"/>
          </w:tcPr>
          <w:p w14:paraId="45316285" w14:textId="77777777" w:rsidR="00CE349E" w:rsidRPr="002A13A4" w:rsidRDefault="00CE349E" w:rsidP="007F6357">
            <w:pPr>
              <w:pStyle w:val="NoSpacing"/>
              <w:jc w:val="center"/>
              <w:rPr>
                <w:sz w:val="20"/>
                <w:szCs w:val="20"/>
              </w:rPr>
            </w:pPr>
          </w:p>
        </w:tc>
        <w:tc>
          <w:tcPr>
            <w:tcW w:w="2107" w:type="pct"/>
          </w:tcPr>
          <w:p w14:paraId="3C9E7AF9" w14:textId="72F432FC" w:rsidR="0AD43030" w:rsidRPr="002A13A4" w:rsidRDefault="0AD43030" w:rsidP="00A766C3">
            <w:pPr>
              <w:pStyle w:val="NoSpacing"/>
              <w:rPr>
                <w:sz w:val="20"/>
                <w:szCs w:val="20"/>
              </w:rPr>
            </w:pPr>
            <w:r w:rsidRPr="002A13A4">
              <w:rPr>
                <w:sz w:val="20"/>
                <w:szCs w:val="20"/>
              </w:rPr>
              <w:t xml:space="preserve">Different user account verification </w:t>
            </w:r>
          </w:p>
        </w:tc>
        <w:tc>
          <w:tcPr>
            <w:tcW w:w="459" w:type="pct"/>
          </w:tcPr>
          <w:p w14:paraId="751CB9A3"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0DE58224" w14:textId="64DA342F" w:rsidR="5935BE32" w:rsidRPr="002A13A4" w:rsidRDefault="5935BE32" w:rsidP="00A766C3">
            <w:pPr>
              <w:pStyle w:val="NoSpacing"/>
              <w:rPr>
                <w:sz w:val="20"/>
                <w:szCs w:val="20"/>
              </w:rPr>
            </w:pPr>
            <w:r w:rsidRPr="002A13A4">
              <w:rPr>
                <w:sz w:val="20"/>
                <w:szCs w:val="20"/>
              </w:rPr>
              <w:t>Zhibiao</w:t>
            </w:r>
          </w:p>
        </w:tc>
      </w:tr>
      <w:tr w:rsidR="5935BE32" w:rsidRPr="002A13A4" w14:paraId="531C5BA9" w14:textId="77777777" w:rsidTr="00127B9E">
        <w:trPr>
          <w:trHeight w:val="300"/>
        </w:trPr>
        <w:tc>
          <w:tcPr>
            <w:tcW w:w="638" w:type="pct"/>
            <w:vMerge/>
            <w:vAlign w:val="center"/>
          </w:tcPr>
          <w:p w14:paraId="3F4885A0" w14:textId="77777777" w:rsidR="00CE349E" w:rsidRPr="002A13A4" w:rsidRDefault="00CE349E" w:rsidP="007F6357">
            <w:pPr>
              <w:pStyle w:val="NoSpacing"/>
              <w:jc w:val="center"/>
              <w:rPr>
                <w:sz w:val="20"/>
                <w:szCs w:val="20"/>
              </w:rPr>
            </w:pPr>
          </w:p>
        </w:tc>
        <w:tc>
          <w:tcPr>
            <w:tcW w:w="1167" w:type="pct"/>
            <w:vMerge w:val="restart"/>
            <w:vAlign w:val="center"/>
          </w:tcPr>
          <w:p w14:paraId="3B5A1B31" w14:textId="6BE12A1E" w:rsidR="64B30730" w:rsidRPr="002A13A4" w:rsidRDefault="64B30730" w:rsidP="007F6357">
            <w:pPr>
              <w:pStyle w:val="NoSpacing"/>
              <w:jc w:val="center"/>
              <w:rPr>
                <w:sz w:val="20"/>
                <w:szCs w:val="20"/>
              </w:rPr>
            </w:pPr>
            <w:r w:rsidRPr="002A13A4">
              <w:rPr>
                <w:sz w:val="20"/>
                <w:szCs w:val="20"/>
              </w:rPr>
              <w:t xml:space="preserve">New user </w:t>
            </w:r>
            <w:r w:rsidR="77D87695" w:rsidRPr="002A13A4">
              <w:rPr>
                <w:sz w:val="20"/>
                <w:szCs w:val="20"/>
              </w:rPr>
              <w:t>add-in successful</w:t>
            </w:r>
          </w:p>
        </w:tc>
        <w:tc>
          <w:tcPr>
            <w:tcW w:w="2107" w:type="pct"/>
          </w:tcPr>
          <w:p w14:paraId="50070AE1" w14:textId="6669DD33" w:rsidR="5935BE32" w:rsidRPr="002A13A4" w:rsidRDefault="5935BE32" w:rsidP="00A766C3">
            <w:pPr>
              <w:pStyle w:val="NoSpacing"/>
              <w:rPr>
                <w:sz w:val="20"/>
                <w:szCs w:val="20"/>
              </w:rPr>
            </w:pPr>
            <w:r w:rsidRPr="002A13A4">
              <w:rPr>
                <w:sz w:val="20"/>
                <w:szCs w:val="20"/>
              </w:rPr>
              <w:t>Different OS environment</w:t>
            </w:r>
          </w:p>
        </w:tc>
        <w:tc>
          <w:tcPr>
            <w:tcW w:w="459" w:type="pct"/>
          </w:tcPr>
          <w:p w14:paraId="7C2B9D0C"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4D8DBF8B" w14:textId="1F1EE8B4" w:rsidR="5935BE32" w:rsidRPr="002A13A4" w:rsidRDefault="5935BE32" w:rsidP="00A766C3">
            <w:pPr>
              <w:pStyle w:val="NoSpacing"/>
              <w:rPr>
                <w:sz w:val="20"/>
                <w:szCs w:val="20"/>
              </w:rPr>
            </w:pPr>
            <w:r w:rsidRPr="002A13A4">
              <w:rPr>
                <w:sz w:val="20"/>
                <w:szCs w:val="20"/>
              </w:rPr>
              <w:t>Zhibiao</w:t>
            </w:r>
          </w:p>
        </w:tc>
      </w:tr>
      <w:tr w:rsidR="5935BE32" w:rsidRPr="002A13A4" w14:paraId="4B9CEC10" w14:textId="77777777" w:rsidTr="00127B9E">
        <w:trPr>
          <w:trHeight w:val="300"/>
        </w:trPr>
        <w:tc>
          <w:tcPr>
            <w:tcW w:w="638" w:type="pct"/>
            <w:vMerge/>
            <w:vAlign w:val="center"/>
          </w:tcPr>
          <w:p w14:paraId="2F8A6B5C" w14:textId="77777777" w:rsidR="00CE349E" w:rsidRPr="002A13A4" w:rsidRDefault="00CE349E" w:rsidP="007F6357">
            <w:pPr>
              <w:pStyle w:val="NoSpacing"/>
              <w:jc w:val="center"/>
              <w:rPr>
                <w:sz w:val="20"/>
                <w:szCs w:val="20"/>
              </w:rPr>
            </w:pPr>
          </w:p>
        </w:tc>
        <w:tc>
          <w:tcPr>
            <w:tcW w:w="1167" w:type="pct"/>
            <w:vMerge/>
            <w:vAlign w:val="center"/>
          </w:tcPr>
          <w:p w14:paraId="33D5F369" w14:textId="77777777" w:rsidR="00CE349E" w:rsidRPr="002A13A4" w:rsidRDefault="00CE349E" w:rsidP="007F6357">
            <w:pPr>
              <w:pStyle w:val="NoSpacing"/>
              <w:jc w:val="center"/>
              <w:rPr>
                <w:sz w:val="20"/>
                <w:szCs w:val="20"/>
              </w:rPr>
            </w:pPr>
          </w:p>
        </w:tc>
        <w:tc>
          <w:tcPr>
            <w:tcW w:w="2107" w:type="pct"/>
          </w:tcPr>
          <w:p w14:paraId="4A23A0A6" w14:textId="72F432FC" w:rsidR="5935BE32" w:rsidRPr="002A13A4" w:rsidRDefault="5935BE32" w:rsidP="00A766C3">
            <w:pPr>
              <w:pStyle w:val="NoSpacing"/>
              <w:rPr>
                <w:sz w:val="20"/>
                <w:szCs w:val="20"/>
              </w:rPr>
            </w:pPr>
            <w:r w:rsidRPr="002A13A4">
              <w:rPr>
                <w:sz w:val="20"/>
                <w:szCs w:val="20"/>
              </w:rPr>
              <w:t xml:space="preserve">Different user account verification </w:t>
            </w:r>
          </w:p>
        </w:tc>
        <w:tc>
          <w:tcPr>
            <w:tcW w:w="459" w:type="pct"/>
          </w:tcPr>
          <w:p w14:paraId="665CE562"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5EC85437" w14:textId="64DA342F" w:rsidR="5935BE32" w:rsidRPr="002A13A4" w:rsidRDefault="5935BE32" w:rsidP="00A766C3">
            <w:pPr>
              <w:pStyle w:val="NoSpacing"/>
              <w:rPr>
                <w:sz w:val="20"/>
                <w:szCs w:val="20"/>
              </w:rPr>
            </w:pPr>
            <w:r w:rsidRPr="002A13A4">
              <w:rPr>
                <w:sz w:val="20"/>
                <w:szCs w:val="20"/>
              </w:rPr>
              <w:t>Zhibiao</w:t>
            </w:r>
          </w:p>
        </w:tc>
      </w:tr>
      <w:tr w:rsidR="5935BE32" w:rsidRPr="002A13A4" w14:paraId="4C2A57F4" w14:textId="77777777" w:rsidTr="00127B9E">
        <w:trPr>
          <w:trHeight w:val="300"/>
        </w:trPr>
        <w:tc>
          <w:tcPr>
            <w:tcW w:w="638" w:type="pct"/>
            <w:vMerge/>
            <w:vAlign w:val="center"/>
          </w:tcPr>
          <w:p w14:paraId="11511C40" w14:textId="77777777" w:rsidR="00CE349E" w:rsidRPr="002A13A4" w:rsidRDefault="00CE349E" w:rsidP="007F6357">
            <w:pPr>
              <w:pStyle w:val="NoSpacing"/>
              <w:jc w:val="center"/>
              <w:rPr>
                <w:sz w:val="20"/>
                <w:szCs w:val="20"/>
              </w:rPr>
            </w:pPr>
          </w:p>
        </w:tc>
        <w:tc>
          <w:tcPr>
            <w:tcW w:w="1167" w:type="pct"/>
            <w:vMerge w:val="restart"/>
            <w:vAlign w:val="center"/>
          </w:tcPr>
          <w:p w14:paraId="26860484" w14:textId="390CF236" w:rsidR="1CF8865C" w:rsidRPr="002A13A4" w:rsidRDefault="1CF8865C" w:rsidP="007F6357">
            <w:pPr>
              <w:pStyle w:val="NoSpacing"/>
              <w:jc w:val="center"/>
              <w:rPr>
                <w:sz w:val="20"/>
                <w:szCs w:val="20"/>
              </w:rPr>
            </w:pPr>
            <w:r w:rsidRPr="002A13A4">
              <w:rPr>
                <w:sz w:val="20"/>
                <w:szCs w:val="20"/>
              </w:rPr>
              <w:t>DB query and maintain without error</w:t>
            </w:r>
          </w:p>
        </w:tc>
        <w:tc>
          <w:tcPr>
            <w:tcW w:w="2107" w:type="pct"/>
          </w:tcPr>
          <w:p w14:paraId="38DFC34C" w14:textId="07BFE067" w:rsidR="1CF8865C" w:rsidRPr="002A13A4" w:rsidRDefault="1CF8865C" w:rsidP="00A766C3">
            <w:pPr>
              <w:pStyle w:val="NoSpacing"/>
              <w:rPr>
                <w:sz w:val="20"/>
                <w:szCs w:val="20"/>
              </w:rPr>
            </w:pPr>
            <w:r w:rsidRPr="002A13A4">
              <w:rPr>
                <w:sz w:val="20"/>
                <w:szCs w:val="20"/>
              </w:rPr>
              <w:t>All user data query</w:t>
            </w:r>
          </w:p>
        </w:tc>
        <w:tc>
          <w:tcPr>
            <w:tcW w:w="459" w:type="pct"/>
          </w:tcPr>
          <w:p w14:paraId="740EB84A"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0B6E4B28" w14:textId="64DA342F" w:rsidR="5935BE32" w:rsidRPr="002A13A4" w:rsidRDefault="5935BE32" w:rsidP="00A766C3">
            <w:pPr>
              <w:pStyle w:val="NoSpacing"/>
              <w:rPr>
                <w:sz w:val="20"/>
                <w:szCs w:val="20"/>
              </w:rPr>
            </w:pPr>
            <w:r w:rsidRPr="002A13A4">
              <w:rPr>
                <w:sz w:val="20"/>
                <w:szCs w:val="20"/>
              </w:rPr>
              <w:t>Zhibiao</w:t>
            </w:r>
          </w:p>
        </w:tc>
      </w:tr>
      <w:tr w:rsidR="5935BE32" w:rsidRPr="002A13A4" w14:paraId="3907866D" w14:textId="77777777" w:rsidTr="00127B9E">
        <w:trPr>
          <w:trHeight w:val="300"/>
        </w:trPr>
        <w:tc>
          <w:tcPr>
            <w:tcW w:w="638" w:type="pct"/>
            <w:vMerge/>
            <w:vAlign w:val="center"/>
          </w:tcPr>
          <w:p w14:paraId="7D56DD51" w14:textId="77777777" w:rsidR="00CE349E" w:rsidRPr="002A13A4" w:rsidRDefault="00CE349E" w:rsidP="007F6357">
            <w:pPr>
              <w:pStyle w:val="NoSpacing"/>
              <w:jc w:val="center"/>
              <w:rPr>
                <w:sz w:val="20"/>
                <w:szCs w:val="20"/>
              </w:rPr>
            </w:pPr>
          </w:p>
        </w:tc>
        <w:tc>
          <w:tcPr>
            <w:tcW w:w="1167" w:type="pct"/>
            <w:vMerge/>
            <w:vAlign w:val="center"/>
          </w:tcPr>
          <w:p w14:paraId="223474AD" w14:textId="77777777" w:rsidR="00CE349E" w:rsidRPr="002A13A4" w:rsidRDefault="00CE349E" w:rsidP="007F6357">
            <w:pPr>
              <w:pStyle w:val="NoSpacing"/>
              <w:jc w:val="center"/>
              <w:rPr>
                <w:sz w:val="20"/>
                <w:szCs w:val="20"/>
              </w:rPr>
            </w:pPr>
          </w:p>
        </w:tc>
        <w:tc>
          <w:tcPr>
            <w:tcW w:w="2107" w:type="pct"/>
          </w:tcPr>
          <w:p w14:paraId="04F003EE" w14:textId="2FEE2794" w:rsidR="7001FE4E" w:rsidRPr="002A13A4" w:rsidRDefault="7001FE4E" w:rsidP="00A766C3">
            <w:pPr>
              <w:pStyle w:val="NoSpacing"/>
              <w:rPr>
                <w:sz w:val="20"/>
                <w:szCs w:val="20"/>
              </w:rPr>
            </w:pPr>
            <w:r w:rsidRPr="002A13A4">
              <w:rPr>
                <w:sz w:val="20"/>
                <w:szCs w:val="20"/>
              </w:rPr>
              <w:t>DB connected under different OS/Web software</w:t>
            </w:r>
          </w:p>
        </w:tc>
        <w:tc>
          <w:tcPr>
            <w:tcW w:w="459" w:type="pct"/>
          </w:tcPr>
          <w:p w14:paraId="00AD7158"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6D697C4C" w14:textId="1F1EE8B4" w:rsidR="5935BE32" w:rsidRPr="002A13A4" w:rsidRDefault="5935BE32" w:rsidP="00A766C3">
            <w:pPr>
              <w:pStyle w:val="NoSpacing"/>
              <w:rPr>
                <w:sz w:val="20"/>
                <w:szCs w:val="20"/>
              </w:rPr>
            </w:pPr>
            <w:r w:rsidRPr="002A13A4">
              <w:rPr>
                <w:sz w:val="20"/>
                <w:szCs w:val="20"/>
              </w:rPr>
              <w:t>Zhibiao</w:t>
            </w:r>
          </w:p>
        </w:tc>
      </w:tr>
      <w:tr w:rsidR="5935BE32" w:rsidRPr="002A13A4" w14:paraId="34F163A0" w14:textId="77777777" w:rsidTr="00127B9E">
        <w:trPr>
          <w:trHeight w:val="300"/>
        </w:trPr>
        <w:tc>
          <w:tcPr>
            <w:tcW w:w="638" w:type="pct"/>
            <w:vMerge/>
            <w:vAlign w:val="center"/>
          </w:tcPr>
          <w:p w14:paraId="3CA79115" w14:textId="77777777" w:rsidR="00CE349E" w:rsidRPr="002A13A4" w:rsidRDefault="00CE349E" w:rsidP="007F6357">
            <w:pPr>
              <w:pStyle w:val="NoSpacing"/>
              <w:jc w:val="center"/>
              <w:rPr>
                <w:sz w:val="20"/>
                <w:szCs w:val="20"/>
              </w:rPr>
            </w:pPr>
          </w:p>
        </w:tc>
        <w:tc>
          <w:tcPr>
            <w:tcW w:w="1167" w:type="pct"/>
            <w:vMerge/>
            <w:vAlign w:val="center"/>
          </w:tcPr>
          <w:p w14:paraId="33FCC43D" w14:textId="77777777" w:rsidR="00CE349E" w:rsidRPr="002A13A4" w:rsidRDefault="00CE349E" w:rsidP="007F6357">
            <w:pPr>
              <w:pStyle w:val="NoSpacing"/>
              <w:jc w:val="center"/>
              <w:rPr>
                <w:sz w:val="20"/>
                <w:szCs w:val="20"/>
              </w:rPr>
            </w:pPr>
          </w:p>
        </w:tc>
        <w:tc>
          <w:tcPr>
            <w:tcW w:w="2107" w:type="pct"/>
          </w:tcPr>
          <w:p w14:paraId="237A9175" w14:textId="03DC5A9E" w:rsidR="742F60D9" w:rsidRPr="002A13A4" w:rsidRDefault="742F60D9" w:rsidP="00A766C3">
            <w:pPr>
              <w:pStyle w:val="NoSpacing"/>
              <w:rPr>
                <w:sz w:val="20"/>
                <w:szCs w:val="20"/>
              </w:rPr>
            </w:pPr>
            <w:r w:rsidRPr="002A13A4">
              <w:rPr>
                <w:sz w:val="20"/>
                <w:szCs w:val="20"/>
              </w:rPr>
              <w:t>Login thread check and maintain</w:t>
            </w:r>
          </w:p>
        </w:tc>
        <w:tc>
          <w:tcPr>
            <w:tcW w:w="459" w:type="pct"/>
          </w:tcPr>
          <w:p w14:paraId="2C8F2D19"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03E28E1F" w14:textId="64DA342F" w:rsidR="5935BE32" w:rsidRPr="002A13A4" w:rsidRDefault="5935BE32" w:rsidP="00A766C3">
            <w:pPr>
              <w:pStyle w:val="NoSpacing"/>
              <w:rPr>
                <w:sz w:val="20"/>
                <w:szCs w:val="20"/>
              </w:rPr>
            </w:pPr>
            <w:r w:rsidRPr="002A13A4">
              <w:rPr>
                <w:sz w:val="20"/>
                <w:szCs w:val="20"/>
              </w:rPr>
              <w:t>Zhibiao</w:t>
            </w:r>
          </w:p>
        </w:tc>
      </w:tr>
      <w:tr w:rsidR="5935BE32" w:rsidRPr="002A13A4" w14:paraId="3B4457D7" w14:textId="77777777" w:rsidTr="00127B9E">
        <w:trPr>
          <w:trHeight w:val="300"/>
        </w:trPr>
        <w:tc>
          <w:tcPr>
            <w:tcW w:w="638" w:type="pct"/>
            <w:vMerge w:val="restart"/>
            <w:vAlign w:val="center"/>
          </w:tcPr>
          <w:p w14:paraId="123C6F0E" w14:textId="40B4D89C" w:rsidR="1C4C747D" w:rsidRPr="002A13A4" w:rsidRDefault="1C4C747D" w:rsidP="007F6357">
            <w:pPr>
              <w:pStyle w:val="NoSpacing"/>
              <w:jc w:val="center"/>
              <w:rPr>
                <w:rFonts w:eastAsia="Arial" w:cs="Arial"/>
                <w:color w:val="000000" w:themeColor="text1"/>
                <w:sz w:val="20"/>
                <w:szCs w:val="20"/>
              </w:rPr>
            </w:pPr>
            <w:r w:rsidRPr="002A13A4">
              <w:rPr>
                <w:rFonts w:eastAsia="Arial" w:cs="Arial"/>
                <w:color w:val="000000" w:themeColor="text1"/>
                <w:sz w:val="20"/>
                <w:szCs w:val="20"/>
              </w:rPr>
              <w:t>Web integration Function</w:t>
            </w:r>
          </w:p>
        </w:tc>
        <w:tc>
          <w:tcPr>
            <w:tcW w:w="1167" w:type="pct"/>
            <w:vMerge w:val="restart"/>
            <w:vAlign w:val="center"/>
          </w:tcPr>
          <w:p w14:paraId="18477853" w14:textId="558DCC6E" w:rsidR="1C4C747D" w:rsidRPr="002A13A4" w:rsidRDefault="1C4C747D" w:rsidP="007F6357">
            <w:pPr>
              <w:pStyle w:val="NoSpacing"/>
              <w:jc w:val="center"/>
              <w:rPr>
                <w:rFonts w:eastAsia="Arial" w:cs="Arial"/>
                <w:color w:val="000000" w:themeColor="text1"/>
                <w:sz w:val="20"/>
                <w:szCs w:val="20"/>
                <w:lang w:val="en-US"/>
              </w:rPr>
            </w:pPr>
            <w:r w:rsidRPr="002A13A4">
              <w:rPr>
                <w:rFonts w:eastAsia="Arial" w:cs="Arial"/>
                <w:color w:val="000000" w:themeColor="text1"/>
                <w:sz w:val="20"/>
                <w:szCs w:val="20"/>
              </w:rPr>
              <w:t>Install &amp; setup Flask under different environment</w:t>
            </w:r>
          </w:p>
        </w:tc>
        <w:tc>
          <w:tcPr>
            <w:tcW w:w="2107" w:type="pct"/>
          </w:tcPr>
          <w:p w14:paraId="71E7536F" w14:textId="7B685872" w:rsidR="1C4C747D" w:rsidRPr="002A13A4" w:rsidRDefault="1C4C747D" w:rsidP="1C4C747D">
            <w:pPr>
              <w:pStyle w:val="NoSpacing"/>
              <w:rPr>
                <w:rFonts w:eastAsia="Arial" w:cs="Arial"/>
                <w:color w:val="000000" w:themeColor="text1"/>
                <w:sz w:val="20"/>
                <w:szCs w:val="20"/>
                <w:lang w:val="en-US"/>
              </w:rPr>
            </w:pPr>
            <w:r w:rsidRPr="002A13A4">
              <w:rPr>
                <w:rFonts w:eastAsia="Arial" w:cs="Arial"/>
                <w:color w:val="000000" w:themeColor="text1"/>
                <w:sz w:val="20"/>
                <w:szCs w:val="20"/>
              </w:rPr>
              <w:t xml:space="preserve">MACOS install and setup </w:t>
            </w:r>
          </w:p>
        </w:tc>
        <w:tc>
          <w:tcPr>
            <w:tcW w:w="459" w:type="pct"/>
          </w:tcPr>
          <w:p w14:paraId="7FFCB7D1" w14:textId="218ED60B" w:rsidR="1C4C747D" w:rsidRPr="002A13A4" w:rsidRDefault="1C4C747D" w:rsidP="00A95A09">
            <w:pPr>
              <w:pStyle w:val="NoSpacing"/>
              <w:jc w:val="center"/>
              <w:rPr>
                <w:rFonts w:eastAsia="Arial" w:cs="Arial"/>
                <w:color w:val="000000" w:themeColor="text1"/>
                <w:sz w:val="20"/>
                <w:szCs w:val="20"/>
              </w:rPr>
            </w:pPr>
            <w:r w:rsidRPr="002A13A4">
              <w:rPr>
                <w:rFonts w:eastAsia="Arial" w:cs="Arial"/>
                <w:color w:val="000000" w:themeColor="text1"/>
                <w:sz w:val="20"/>
                <w:szCs w:val="20"/>
              </w:rPr>
              <w:t>Pass</w:t>
            </w:r>
          </w:p>
        </w:tc>
        <w:tc>
          <w:tcPr>
            <w:tcW w:w="628" w:type="pct"/>
          </w:tcPr>
          <w:p w14:paraId="41664BF8" w14:textId="526BCCC9" w:rsidR="1C4C747D" w:rsidRPr="002A13A4" w:rsidRDefault="1C4C747D" w:rsidP="1C4C747D">
            <w:pPr>
              <w:pStyle w:val="NoSpacing"/>
              <w:rPr>
                <w:rFonts w:eastAsia="Arial" w:cs="Arial"/>
                <w:color w:val="000000" w:themeColor="text1"/>
                <w:sz w:val="20"/>
                <w:szCs w:val="20"/>
              </w:rPr>
            </w:pPr>
            <w:r w:rsidRPr="002A13A4">
              <w:rPr>
                <w:rFonts w:eastAsia="Arial" w:cs="Arial"/>
                <w:color w:val="000000" w:themeColor="text1"/>
                <w:sz w:val="20"/>
                <w:szCs w:val="20"/>
              </w:rPr>
              <w:t>Zhibiao</w:t>
            </w:r>
          </w:p>
        </w:tc>
      </w:tr>
      <w:tr w:rsidR="5935BE32" w:rsidRPr="002A13A4" w14:paraId="4066E237" w14:textId="77777777" w:rsidTr="00127B9E">
        <w:trPr>
          <w:trHeight w:val="300"/>
        </w:trPr>
        <w:tc>
          <w:tcPr>
            <w:tcW w:w="638" w:type="pct"/>
            <w:vMerge/>
            <w:vAlign w:val="center"/>
          </w:tcPr>
          <w:p w14:paraId="2F22EA3C" w14:textId="503561FC" w:rsidR="5935BE32" w:rsidRPr="002A13A4" w:rsidRDefault="5935BE32" w:rsidP="007F6357">
            <w:pPr>
              <w:pStyle w:val="NoSpacing"/>
              <w:jc w:val="center"/>
              <w:rPr>
                <w:sz w:val="20"/>
                <w:szCs w:val="20"/>
              </w:rPr>
            </w:pPr>
          </w:p>
        </w:tc>
        <w:tc>
          <w:tcPr>
            <w:tcW w:w="1167" w:type="pct"/>
            <w:vMerge/>
            <w:vAlign w:val="center"/>
          </w:tcPr>
          <w:p w14:paraId="60C37183" w14:textId="71816CC1" w:rsidR="5935BE32" w:rsidRPr="002A13A4" w:rsidRDefault="5935BE32" w:rsidP="007F6357">
            <w:pPr>
              <w:pStyle w:val="NoSpacing"/>
              <w:jc w:val="center"/>
              <w:rPr>
                <w:sz w:val="20"/>
                <w:szCs w:val="20"/>
              </w:rPr>
            </w:pPr>
          </w:p>
        </w:tc>
        <w:tc>
          <w:tcPr>
            <w:tcW w:w="2107" w:type="pct"/>
          </w:tcPr>
          <w:p w14:paraId="1912EB08" w14:textId="07063212" w:rsidR="1C4C747D" w:rsidRPr="002A13A4" w:rsidRDefault="6507E558" w:rsidP="1C4C747D">
            <w:pPr>
              <w:pStyle w:val="NoSpacing"/>
              <w:rPr>
                <w:rFonts w:eastAsia="Arial" w:cs="Arial"/>
                <w:color w:val="000000" w:themeColor="text1"/>
                <w:sz w:val="20"/>
                <w:szCs w:val="20"/>
              </w:rPr>
            </w:pPr>
            <w:r w:rsidRPr="002A13A4">
              <w:rPr>
                <w:rFonts w:eastAsia="Arial" w:cs="Arial"/>
                <w:color w:val="000000" w:themeColor="text1"/>
                <w:sz w:val="20"/>
                <w:szCs w:val="20"/>
              </w:rPr>
              <w:t xml:space="preserve">Install under Win10 </w:t>
            </w:r>
            <w:r w:rsidR="78C59858" w:rsidRPr="002A13A4">
              <w:rPr>
                <w:rFonts w:eastAsia="Arial" w:cs="Arial"/>
                <w:color w:val="000000" w:themeColor="text1"/>
                <w:sz w:val="20"/>
                <w:szCs w:val="20"/>
              </w:rPr>
              <w:t>and setup</w:t>
            </w:r>
          </w:p>
        </w:tc>
        <w:tc>
          <w:tcPr>
            <w:tcW w:w="459" w:type="pct"/>
          </w:tcPr>
          <w:p w14:paraId="6602B981" w14:textId="5939614A" w:rsidR="1C4C747D" w:rsidRPr="002A13A4" w:rsidRDefault="78C59858" w:rsidP="00A95A09">
            <w:pPr>
              <w:pStyle w:val="NoSpacing"/>
              <w:jc w:val="center"/>
              <w:rPr>
                <w:rFonts w:eastAsia="Arial" w:cs="Arial"/>
                <w:color w:val="000000" w:themeColor="text1"/>
                <w:sz w:val="20"/>
                <w:szCs w:val="20"/>
              </w:rPr>
            </w:pPr>
            <w:r w:rsidRPr="002A13A4">
              <w:rPr>
                <w:rFonts w:eastAsia="Arial" w:cs="Arial"/>
                <w:color w:val="000000" w:themeColor="text1"/>
                <w:sz w:val="20"/>
                <w:szCs w:val="20"/>
              </w:rPr>
              <w:t>Pass</w:t>
            </w:r>
          </w:p>
        </w:tc>
        <w:tc>
          <w:tcPr>
            <w:tcW w:w="628" w:type="pct"/>
          </w:tcPr>
          <w:p w14:paraId="3043BDC2" w14:textId="2382A95F" w:rsidR="1C4C747D" w:rsidRPr="002A13A4" w:rsidRDefault="1C4C747D" w:rsidP="1C4C747D">
            <w:pPr>
              <w:pStyle w:val="NoSpacing"/>
              <w:rPr>
                <w:rFonts w:eastAsia="Arial" w:cs="Arial"/>
                <w:color w:val="000000" w:themeColor="text1"/>
                <w:sz w:val="20"/>
                <w:szCs w:val="20"/>
              </w:rPr>
            </w:pPr>
            <w:r w:rsidRPr="002A13A4">
              <w:rPr>
                <w:rFonts w:eastAsia="Arial" w:cs="Arial"/>
                <w:color w:val="000000" w:themeColor="text1"/>
                <w:sz w:val="20"/>
                <w:szCs w:val="20"/>
              </w:rPr>
              <w:t>Zhibiao</w:t>
            </w:r>
          </w:p>
        </w:tc>
      </w:tr>
      <w:tr w:rsidR="5B6C8BBB" w:rsidRPr="002A13A4" w14:paraId="6AC06EED" w14:textId="77777777" w:rsidTr="00127B9E">
        <w:trPr>
          <w:trHeight w:val="300"/>
        </w:trPr>
        <w:tc>
          <w:tcPr>
            <w:tcW w:w="638" w:type="pct"/>
            <w:vMerge/>
            <w:vAlign w:val="center"/>
          </w:tcPr>
          <w:p w14:paraId="3121441E" w14:textId="397449C5" w:rsidR="5B6C8BBB" w:rsidRPr="002A13A4" w:rsidRDefault="5B6C8BBB" w:rsidP="007F6357">
            <w:pPr>
              <w:pStyle w:val="NoSpacing"/>
              <w:jc w:val="center"/>
              <w:rPr>
                <w:sz w:val="20"/>
                <w:szCs w:val="20"/>
              </w:rPr>
            </w:pPr>
          </w:p>
        </w:tc>
        <w:tc>
          <w:tcPr>
            <w:tcW w:w="1167" w:type="pct"/>
            <w:vAlign w:val="center"/>
          </w:tcPr>
          <w:p w14:paraId="2C233838" w14:textId="4FE2B1FF" w:rsidR="1C4C747D" w:rsidRPr="002A13A4" w:rsidRDefault="1C4C747D" w:rsidP="007F6357">
            <w:pPr>
              <w:pStyle w:val="NoSpacing"/>
              <w:jc w:val="center"/>
              <w:rPr>
                <w:rFonts w:eastAsia="Arial" w:cs="Arial"/>
                <w:color w:val="000000" w:themeColor="text1"/>
                <w:sz w:val="20"/>
                <w:szCs w:val="20"/>
              </w:rPr>
            </w:pPr>
            <w:r w:rsidRPr="002A13A4">
              <w:rPr>
                <w:rFonts w:eastAsia="Arial" w:cs="Arial"/>
                <w:color w:val="000000" w:themeColor="text1"/>
                <w:sz w:val="20"/>
                <w:szCs w:val="20"/>
              </w:rPr>
              <w:t>Login without error</w:t>
            </w:r>
          </w:p>
          <w:p w14:paraId="0D574ACC" w14:textId="6C5CB78D" w:rsidR="1C4C747D" w:rsidRPr="002A13A4" w:rsidRDefault="1C4C747D" w:rsidP="007F6357">
            <w:pPr>
              <w:pStyle w:val="NoSpacing"/>
              <w:jc w:val="center"/>
              <w:rPr>
                <w:rFonts w:eastAsia="Arial" w:cs="Arial"/>
                <w:color w:val="000000" w:themeColor="text1"/>
                <w:sz w:val="20"/>
                <w:szCs w:val="20"/>
                <w:lang w:val="en-US"/>
              </w:rPr>
            </w:pPr>
            <w:r w:rsidRPr="002A13A4">
              <w:rPr>
                <w:rFonts w:eastAsia="Arial" w:cs="Arial"/>
                <w:color w:val="000000" w:themeColor="text1"/>
                <w:sz w:val="20"/>
                <w:szCs w:val="20"/>
              </w:rPr>
              <w:t>Display welcome page under all the environment</w:t>
            </w:r>
          </w:p>
        </w:tc>
        <w:tc>
          <w:tcPr>
            <w:tcW w:w="2107" w:type="pct"/>
          </w:tcPr>
          <w:p w14:paraId="027B3A83" w14:textId="18C8B41E" w:rsidR="1C4C747D" w:rsidRPr="002A13A4" w:rsidRDefault="1C4C747D" w:rsidP="1C4C747D">
            <w:pPr>
              <w:pStyle w:val="NoSpacing"/>
              <w:rPr>
                <w:rFonts w:eastAsia="Arial" w:cs="Arial"/>
                <w:color w:val="000000" w:themeColor="text1"/>
                <w:sz w:val="20"/>
                <w:szCs w:val="20"/>
              </w:rPr>
            </w:pPr>
            <w:r w:rsidRPr="002A13A4">
              <w:rPr>
                <w:rFonts w:eastAsia="Arial" w:cs="Arial"/>
                <w:color w:val="000000" w:themeColor="text1"/>
                <w:sz w:val="20"/>
                <w:szCs w:val="20"/>
              </w:rPr>
              <w:t xml:space="preserve"> Login page and welcome page functional under different OS/Web software</w:t>
            </w:r>
            <w:r w:rsidR="00127B9E">
              <w:rPr>
                <w:rFonts w:eastAsia="Arial" w:cs="Arial"/>
                <w:color w:val="000000" w:themeColor="text1"/>
                <w:sz w:val="20"/>
                <w:szCs w:val="20"/>
              </w:rPr>
              <w:t>/setting</w:t>
            </w:r>
          </w:p>
        </w:tc>
        <w:tc>
          <w:tcPr>
            <w:tcW w:w="459" w:type="pct"/>
          </w:tcPr>
          <w:p w14:paraId="461D56CA" w14:textId="2292122B" w:rsidR="1C4C747D" w:rsidRPr="002A13A4" w:rsidRDefault="1C4C747D" w:rsidP="00A95A09">
            <w:pPr>
              <w:pStyle w:val="NoSpacing"/>
              <w:jc w:val="center"/>
              <w:rPr>
                <w:rFonts w:eastAsia="Arial" w:cs="Arial"/>
                <w:color w:val="000000" w:themeColor="text1"/>
                <w:sz w:val="20"/>
                <w:szCs w:val="20"/>
              </w:rPr>
            </w:pPr>
            <w:r w:rsidRPr="002A13A4">
              <w:rPr>
                <w:rFonts w:eastAsia="Arial" w:cs="Arial"/>
                <w:color w:val="000000" w:themeColor="text1"/>
                <w:sz w:val="20"/>
                <w:szCs w:val="20"/>
              </w:rPr>
              <w:t>Pass</w:t>
            </w:r>
          </w:p>
        </w:tc>
        <w:tc>
          <w:tcPr>
            <w:tcW w:w="628" w:type="pct"/>
          </w:tcPr>
          <w:p w14:paraId="4B445801" w14:textId="60FD2398" w:rsidR="1C4C747D" w:rsidRPr="002A13A4" w:rsidRDefault="2BBC1EE3" w:rsidP="1C4C747D">
            <w:pPr>
              <w:pStyle w:val="NoSpacing"/>
              <w:rPr>
                <w:rFonts w:eastAsia="Arial" w:cs="Arial"/>
                <w:color w:val="000000" w:themeColor="text1"/>
                <w:sz w:val="20"/>
                <w:szCs w:val="20"/>
              </w:rPr>
            </w:pPr>
            <w:r w:rsidRPr="002A13A4">
              <w:rPr>
                <w:rFonts w:eastAsia="Arial" w:cs="Arial"/>
                <w:color w:val="000000" w:themeColor="text1"/>
                <w:sz w:val="20"/>
                <w:szCs w:val="20"/>
              </w:rPr>
              <w:t>Zhibiao</w:t>
            </w:r>
          </w:p>
        </w:tc>
      </w:tr>
      <w:tr w:rsidR="00E75E2C" w:rsidRPr="002A13A4" w14:paraId="5495C84D" w14:textId="77777777" w:rsidTr="00127B9E">
        <w:trPr>
          <w:trHeight w:val="300"/>
        </w:trPr>
        <w:tc>
          <w:tcPr>
            <w:tcW w:w="638" w:type="pct"/>
            <w:vMerge w:val="restart"/>
            <w:vAlign w:val="center"/>
          </w:tcPr>
          <w:p w14:paraId="358B6113" w14:textId="3B9DE2F6" w:rsidR="00E75E2C" w:rsidRPr="002A13A4" w:rsidRDefault="00E75E2C" w:rsidP="007F6357">
            <w:pPr>
              <w:pStyle w:val="NoSpacing"/>
              <w:jc w:val="center"/>
              <w:rPr>
                <w:sz w:val="20"/>
                <w:szCs w:val="20"/>
              </w:rPr>
            </w:pPr>
            <w:r w:rsidRPr="002A13A4">
              <w:rPr>
                <w:sz w:val="20"/>
                <w:szCs w:val="20"/>
              </w:rPr>
              <w:t>Integrated software testing</w:t>
            </w:r>
          </w:p>
        </w:tc>
        <w:tc>
          <w:tcPr>
            <w:tcW w:w="1167" w:type="pct"/>
            <w:vAlign w:val="center"/>
          </w:tcPr>
          <w:p w14:paraId="24C9A4E1" w14:textId="45779949" w:rsidR="00E75E2C" w:rsidRPr="002A13A4" w:rsidRDefault="05024706" w:rsidP="007F6357">
            <w:pPr>
              <w:pStyle w:val="NoSpacing"/>
              <w:jc w:val="center"/>
              <w:rPr>
                <w:sz w:val="20"/>
                <w:szCs w:val="20"/>
              </w:rPr>
            </w:pPr>
            <w:r w:rsidRPr="002A13A4">
              <w:rPr>
                <w:sz w:val="20"/>
                <w:szCs w:val="20"/>
              </w:rPr>
              <w:t>Software Install</w:t>
            </w:r>
            <w:r w:rsidR="69415AED" w:rsidRPr="002A13A4">
              <w:rPr>
                <w:sz w:val="20"/>
                <w:szCs w:val="20"/>
              </w:rPr>
              <w:t>ation without error</w:t>
            </w:r>
          </w:p>
        </w:tc>
        <w:tc>
          <w:tcPr>
            <w:tcW w:w="2107" w:type="pct"/>
          </w:tcPr>
          <w:p w14:paraId="497F4005" w14:textId="025BC520" w:rsidR="00E75E2C" w:rsidRPr="002A13A4" w:rsidRDefault="216E69D8" w:rsidP="5B6C8BBB">
            <w:pPr>
              <w:pStyle w:val="NoSpacing"/>
              <w:rPr>
                <w:sz w:val="20"/>
                <w:szCs w:val="20"/>
              </w:rPr>
            </w:pPr>
            <w:r w:rsidRPr="002A13A4">
              <w:rPr>
                <w:sz w:val="20"/>
                <w:szCs w:val="20"/>
              </w:rPr>
              <w:t>Environment test under different OS</w:t>
            </w:r>
            <w:r w:rsidR="1B58474C" w:rsidRPr="002A13A4">
              <w:rPr>
                <w:sz w:val="20"/>
                <w:szCs w:val="20"/>
              </w:rPr>
              <w:t xml:space="preserve"> (MACOS/Windows) &amp; </w:t>
            </w:r>
            <w:r w:rsidR="52F69667" w:rsidRPr="002A13A4">
              <w:rPr>
                <w:sz w:val="20"/>
                <w:szCs w:val="20"/>
              </w:rPr>
              <w:t xml:space="preserve">hardware </w:t>
            </w:r>
            <w:r w:rsidR="3E6AC788" w:rsidRPr="002A13A4">
              <w:rPr>
                <w:sz w:val="20"/>
                <w:szCs w:val="20"/>
              </w:rPr>
              <w:t>configuration</w:t>
            </w:r>
          </w:p>
        </w:tc>
        <w:tc>
          <w:tcPr>
            <w:tcW w:w="459" w:type="pct"/>
          </w:tcPr>
          <w:p w14:paraId="64C7B730" w14:textId="47AE9F59" w:rsidR="00E75E2C" w:rsidRPr="002A13A4" w:rsidRDefault="7D7467F5" w:rsidP="00A95A09">
            <w:pPr>
              <w:pStyle w:val="NoSpacing"/>
              <w:jc w:val="center"/>
              <w:rPr>
                <w:sz w:val="20"/>
                <w:szCs w:val="20"/>
              </w:rPr>
            </w:pPr>
            <w:r w:rsidRPr="002A13A4">
              <w:rPr>
                <w:sz w:val="20"/>
                <w:szCs w:val="20"/>
              </w:rPr>
              <w:t>Pass</w:t>
            </w:r>
            <w:r w:rsidR="00E75E2C" w:rsidRPr="002A13A4">
              <w:rPr>
                <w:sz w:val="20"/>
                <w:szCs w:val="20"/>
              </w:rPr>
              <w:br/>
            </w:r>
          </w:p>
        </w:tc>
        <w:tc>
          <w:tcPr>
            <w:tcW w:w="628" w:type="pct"/>
          </w:tcPr>
          <w:p w14:paraId="46623900" w14:textId="5D85161D" w:rsidR="00E75E2C" w:rsidRPr="002A13A4" w:rsidRDefault="200DF62D" w:rsidP="5B6C8BBB">
            <w:pPr>
              <w:pStyle w:val="NoSpacing"/>
              <w:rPr>
                <w:sz w:val="20"/>
                <w:szCs w:val="20"/>
              </w:rPr>
            </w:pPr>
            <w:r w:rsidRPr="002A13A4">
              <w:rPr>
                <w:sz w:val="20"/>
                <w:szCs w:val="20"/>
              </w:rPr>
              <w:t>Zhibiao</w:t>
            </w:r>
          </w:p>
        </w:tc>
      </w:tr>
      <w:tr w:rsidR="00E75E2C" w:rsidRPr="002A13A4" w14:paraId="48E03320" w14:textId="77777777" w:rsidTr="00127B9E">
        <w:trPr>
          <w:trHeight w:val="300"/>
        </w:trPr>
        <w:tc>
          <w:tcPr>
            <w:tcW w:w="638" w:type="pct"/>
            <w:vMerge/>
            <w:vAlign w:val="center"/>
          </w:tcPr>
          <w:p w14:paraId="18D8E546" w14:textId="7ADC0669" w:rsidR="00E75E2C" w:rsidRPr="002A13A4" w:rsidRDefault="00E75E2C" w:rsidP="007F6357">
            <w:pPr>
              <w:pStyle w:val="NoSpacing"/>
              <w:jc w:val="center"/>
              <w:rPr>
                <w:sz w:val="20"/>
                <w:szCs w:val="20"/>
              </w:rPr>
            </w:pPr>
          </w:p>
        </w:tc>
        <w:tc>
          <w:tcPr>
            <w:tcW w:w="1167" w:type="pct"/>
            <w:vAlign w:val="center"/>
          </w:tcPr>
          <w:p w14:paraId="6FE635C5" w14:textId="4D3FE942" w:rsidR="00E75E2C" w:rsidRPr="002A13A4" w:rsidRDefault="004937C4" w:rsidP="007F6357">
            <w:pPr>
              <w:pStyle w:val="NoSpacing"/>
              <w:jc w:val="center"/>
              <w:rPr>
                <w:sz w:val="20"/>
                <w:szCs w:val="20"/>
              </w:rPr>
            </w:pPr>
            <w:r w:rsidRPr="002A13A4">
              <w:rPr>
                <w:sz w:val="20"/>
                <w:szCs w:val="20"/>
              </w:rPr>
              <w:t>Login</w:t>
            </w:r>
            <w:r w:rsidR="007E49CE" w:rsidRPr="002A13A4">
              <w:rPr>
                <w:sz w:val="20"/>
                <w:szCs w:val="20"/>
              </w:rPr>
              <w:t xml:space="preserve"> &amp; Cloud DB </w:t>
            </w:r>
            <w:r w:rsidR="00BE2C3B" w:rsidRPr="002A13A4">
              <w:rPr>
                <w:sz w:val="20"/>
                <w:szCs w:val="20"/>
              </w:rPr>
              <w:t>access without error</w:t>
            </w:r>
          </w:p>
        </w:tc>
        <w:tc>
          <w:tcPr>
            <w:tcW w:w="2107" w:type="pct"/>
          </w:tcPr>
          <w:p w14:paraId="26F6E744" w14:textId="77777777" w:rsidR="00E75E2C" w:rsidRDefault="329894DA" w:rsidP="5B6C8BBB">
            <w:pPr>
              <w:pStyle w:val="NoSpacing"/>
              <w:rPr>
                <w:sz w:val="20"/>
                <w:szCs w:val="20"/>
              </w:rPr>
            </w:pPr>
            <w:r w:rsidRPr="002A13A4">
              <w:rPr>
                <w:sz w:val="20"/>
                <w:szCs w:val="20"/>
              </w:rPr>
              <w:t>Lo</w:t>
            </w:r>
            <w:r w:rsidR="0CE9303A" w:rsidRPr="002A13A4">
              <w:rPr>
                <w:sz w:val="20"/>
                <w:szCs w:val="20"/>
              </w:rPr>
              <w:t>gin</w:t>
            </w:r>
            <w:r w:rsidR="1907B2E8" w:rsidRPr="002A13A4">
              <w:rPr>
                <w:sz w:val="20"/>
                <w:szCs w:val="20"/>
              </w:rPr>
              <w:t xml:space="preserve">, new user registration, </w:t>
            </w:r>
            <w:r w:rsidR="2EB0B742" w:rsidRPr="002A13A4">
              <w:rPr>
                <w:sz w:val="20"/>
                <w:szCs w:val="20"/>
              </w:rPr>
              <w:t xml:space="preserve">user data </w:t>
            </w:r>
            <w:r w:rsidR="7D77933B" w:rsidRPr="002A13A4">
              <w:rPr>
                <w:sz w:val="20"/>
                <w:szCs w:val="20"/>
              </w:rPr>
              <w:t>retrieve</w:t>
            </w:r>
            <w:r w:rsidR="1F57F9FF" w:rsidRPr="002A13A4">
              <w:rPr>
                <w:sz w:val="20"/>
                <w:szCs w:val="20"/>
              </w:rPr>
              <w:t xml:space="preserve">, IG account info </w:t>
            </w:r>
            <w:r w:rsidR="6F0A718B" w:rsidRPr="002A13A4">
              <w:rPr>
                <w:sz w:val="20"/>
                <w:szCs w:val="20"/>
              </w:rPr>
              <w:t>deliver,</w:t>
            </w:r>
            <w:r w:rsidR="7D77933B" w:rsidRPr="002A13A4">
              <w:rPr>
                <w:sz w:val="20"/>
                <w:szCs w:val="20"/>
              </w:rPr>
              <w:t xml:space="preserve"> and </w:t>
            </w:r>
            <w:r w:rsidR="6C262381" w:rsidRPr="002A13A4">
              <w:rPr>
                <w:sz w:val="20"/>
                <w:szCs w:val="20"/>
              </w:rPr>
              <w:t xml:space="preserve">new info </w:t>
            </w:r>
            <w:r w:rsidR="7D77933B" w:rsidRPr="002A13A4">
              <w:rPr>
                <w:sz w:val="20"/>
                <w:szCs w:val="20"/>
              </w:rPr>
              <w:t xml:space="preserve">write into DB </w:t>
            </w:r>
          </w:p>
          <w:p w14:paraId="08331BAE" w14:textId="522846DA" w:rsidR="00450247" w:rsidRPr="002A13A4" w:rsidRDefault="00450247" w:rsidP="5B6C8BBB">
            <w:pPr>
              <w:pStyle w:val="NoSpacing"/>
              <w:rPr>
                <w:sz w:val="20"/>
                <w:szCs w:val="20"/>
              </w:rPr>
            </w:pPr>
            <w:r>
              <w:rPr>
                <w:sz w:val="20"/>
                <w:szCs w:val="20"/>
              </w:rPr>
              <w:t>(Found IG system may block build-in IG account if repeating test, but it is okay for normal user working environment)</w:t>
            </w:r>
          </w:p>
        </w:tc>
        <w:tc>
          <w:tcPr>
            <w:tcW w:w="459" w:type="pct"/>
          </w:tcPr>
          <w:p w14:paraId="633ACF5C" w14:textId="6E32F880" w:rsidR="00E75E2C" w:rsidRPr="002A13A4" w:rsidRDefault="25201FBB" w:rsidP="00A95A09">
            <w:pPr>
              <w:pStyle w:val="NoSpacing"/>
              <w:jc w:val="center"/>
              <w:rPr>
                <w:sz w:val="20"/>
                <w:szCs w:val="20"/>
              </w:rPr>
            </w:pPr>
            <w:r w:rsidRPr="002A13A4">
              <w:rPr>
                <w:sz w:val="20"/>
                <w:szCs w:val="20"/>
              </w:rPr>
              <w:t>Pass</w:t>
            </w:r>
            <w:r w:rsidR="00450247">
              <w:rPr>
                <w:sz w:val="20"/>
                <w:szCs w:val="20"/>
              </w:rPr>
              <w:t>*</w:t>
            </w:r>
          </w:p>
        </w:tc>
        <w:tc>
          <w:tcPr>
            <w:tcW w:w="628" w:type="pct"/>
          </w:tcPr>
          <w:p w14:paraId="15A07D9C" w14:textId="756E62C7" w:rsidR="00E75E2C" w:rsidRPr="002A13A4" w:rsidRDefault="25201FBB" w:rsidP="5B6C8BBB">
            <w:pPr>
              <w:pStyle w:val="NoSpacing"/>
              <w:rPr>
                <w:sz w:val="20"/>
                <w:szCs w:val="20"/>
              </w:rPr>
            </w:pPr>
            <w:r w:rsidRPr="002A13A4">
              <w:rPr>
                <w:sz w:val="20"/>
                <w:szCs w:val="20"/>
              </w:rPr>
              <w:t>Zhibiao</w:t>
            </w:r>
          </w:p>
        </w:tc>
      </w:tr>
      <w:tr w:rsidR="004937C4" w:rsidRPr="002A13A4" w14:paraId="3AFE36A5" w14:textId="77777777" w:rsidTr="00127B9E">
        <w:trPr>
          <w:trHeight w:val="300"/>
        </w:trPr>
        <w:tc>
          <w:tcPr>
            <w:tcW w:w="638" w:type="pct"/>
            <w:vMerge/>
            <w:vAlign w:val="center"/>
          </w:tcPr>
          <w:p w14:paraId="54444F3E" w14:textId="7C94EDEB" w:rsidR="004937C4" w:rsidRPr="002A13A4" w:rsidRDefault="004937C4" w:rsidP="007F6357">
            <w:pPr>
              <w:pStyle w:val="NoSpacing"/>
              <w:jc w:val="center"/>
              <w:rPr>
                <w:sz w:val="20"/>
                <w:szCs w:val="20"/>
              </w:rPr>
            </w:pPr>
          </w:p>
        </w:tc>
        <w:tc>
          <w:tcPr>
            <w:tcW w:w="1167" w:type="pct"/>
            <w:vAlign w:val="center"/>
          </w:tcPr>
          <w:p w14:paraId="1AEC5F0B" w14:textId="74E6AE16" w:rsidR="004937C4" w:rsidRPr="002A13A4" w:rsidRDefault="004937C4" w:rsidP="007F6357">
            <w:pPr>
              <w:pStyle w:val="NoSpacing"/>
              <w:jc w:val="center"/>
              <w:rPr>
                <w:sz w:val="20"/>
                <w:szCs w:val="20"/>
              </w:rPr>
            </w:pPr>
            <w:r w:rsidRPr="002A13A4">
              <w:rPr>
                <w:sz w:val="20"/>
                <w:szCs w:val="20"/>
              </w:rPr>
              <w:t>Correct Display</w:t>
            </w:r>
          </w:p>
        </w:tc>
        <w:tc>
          <w:tcPr>
            <w:tcW w:w="2107" w:type="pct"/>
          </w:tcPr>
          <w:p w14:paraId="1FAB5A90" w14:textId="33031AA9" w:rsidR="004937C4" w:rsidRPr="002A13A4" w:rsidRDefault="00C22796" w:rsidP="004937C4">
            <w:pPr>
              <w:pStyle w:val="NoSpacing"/>
              <w:rPr>
                <w:sz w:val="20"/>
                <w:szCs w:val="20"/>
              </w:rPr>
            </w:pPr>
            <w:r w:rsidRPr="002A13A4">
              <w:rPr>
                <w:sz w:val="20"/>
                <w:szCs w:val="20"/>
              </w:rPr>
              <w:t xml:space="preserve">Web </w:t>
            </w:r>
            <w:r w:rsidR="004937C4" w:rsidRPr="002A13A4">
              <w:rPr>
                <w:sz w:val="20"/>
                <w:szCs w:val="20"/>
              </w:rPr>
              <w:t>Display no error/distortion under different desktop resolution</w:t>
            </w:r>
          </w:p>
        </w:tc>
        <w:tc>
          <w:tcPr>
            <w:tcW w:w="459" w:type="pct"/>
          </w:tcPr>
          <w:p w14:paraId="3546ECE6" w14:textId="4DE0F704" w:rsidR="004937C4" w:rsidRPr="002A13A4" w:rsidRDefault="3F6EA5D3" w:rsidP="00A95A09">
            <w:pPr>
              <w:pStyle w:val="NoSpacing"/>
              <w:jc w:val="center"/>
              <w:rPr>
                <w:sz w:val="20"/>
                <w:szCs w:val="20"/>
              </w:rPr>
            </w:pPr>
            <w:r w:rsidRPr="002A13A4">
              <w:rPr>
                <w:sz w:val="20"/>
                <w:szCs w:val="20"/>
              </w:rPr>
              <w:t>Pass</w:t>
            </w:r>
          </w:p>
        </w:tc>
        <w:tc>
          <w:tcPr>
            <w:tcW w:w="628" w:type="pct"/>
          </w:tcPr>
          <w:p w14:paraId="6CAB08F1" w14:textId="4B31595F" w:rsidR="004937C4" w:rsidRPr="002A13A4" w:rsidRDefault="18902BDE" w:rsidP="004937C4">
            <w:pPr>
              <w:pStyle w:val="NoSpacing"/>
              <w:rPr>
                <w:sz w:val="20"/>
                <w:szCs w:val="20"/>
              </w:rPr>
            </w:pPr>
            <w:r w:rsidRPr="002A13A4">
              <w:rPr>
                <w:sz w:val="20"/>
                <w:szCs w:val="20"/>
              </w:rPr>
              <w:t>Zhibiao</w:t>
            </w:r>
          </w:p>
        </w:tc>
      </w:tr>
      <w:tr w:rsidR="004937C4" w:rsidRPr="002A13A4" w14:paraId="6226CF3B" w14:textId="77777777" w:rsidTr="00127B9E">
        <w:trPr>
          <w:trHeight w:val="300"/>
        </w:trPr>
        <w:tc>
          <w:tcPr>
            <w:tcW w:w="638" w:type="pct"/>
            <w:vMerge/>
            <w:vAlign w:val="center"/>
          </w:tcPr>
          <w:p w14:paraId="55E4460C" w14:textId="55C5E60E" w:rsidR="004937C4" w:rsidRPr="002A13A4" w:rsidRDefault="004937C4" w:rsidP="007F6357">
            <w:pPr>
              <w:pStyle w:val="NoSpacing"/>
              <w:jc w:val="center"/>
              <w:rPr>
                <w:sz w:val="20"/>
                <w:szCs w:val="20"/>
              </w:rPr>
            </w:pPr>
          </w:p>
        </w:tc>
        <w:tc>
          <w:tcPr>
            <w:tcW w:w="1167" w:type="pct"/>
            <w:vAlign w:val="center"/>
          </w:tcPr>
          <w:p w14:paraId="19CCBFA2" w14:textId="50B184E4" w:rsidR="004937C4" w:rsidRPr="002A13A4" w:rsidRDefault="004937C4" w:rsidP="007F6357">
            <w:pPr>
              <w:pStyle w:val="NoSpacing"/>
              <w:jc w:val="center"/>
              <w:rPr>
                <w:sz w:val="20"/>
                <w:szCs w:val="20"/>
              </w:rPr>
            </w:pPr>
            <w:r w:rsidRPr="002A13A4">
              <w:rPr>
                <w:sz w:val="20"/>
                <w:szCs w:val="20"/>
              </w:rPr>
              <w:t>Accurate Model</w:t>
            </w:r>
          </w:p>
        </w:tc>
        <w:tc>
          <w:tcPr>
            <w:tcW w:w="2107" w:type="pct"/>
          </w:tcPr>
          <w:p w14:paraId="6746F186" w14:textId="77777777" w:rsidR="004937C4" w:rsidRDefault="004937C4" w:rsidP="004937C4">
            <w:pPr>
              <w:pStyle w:val="NoSpacing"/>
              <w:rPr>
                <w:sz w:val="20"/>
                <w:szCs w:val="20"/>
              </w:rPr>
            </w:pPr>
            <w:r w:rsidRPr="002A13A4">
              <w:rPr>
                <w:sz w:val="20"/>
                <w:szCs w:val="20"/>
              </w:rPr>
              <w:t>Data output as model design expectation</w:t>
            </w:r>
          </w:p>
          <w:p w14:paraId="7C1EECC4" w14:textId="5AE8EBAA" w:rsidR="00127B9E" w:rsidRPr="002A13A4" w:rsidRDefault="00127B9E" w:rsidP="004937C4">
            <w:pPr>
              <w:pStyle w:val="NoSpacing"/>
              <w:rPr>
                <w:sz w:val="20"/>
                <w:szCs w:val="20"/>
              </w:rPr>
            </w:pPr>
            <w:r>
              <w:rPr>
                <w:sz w:val="20"/>
                <w:szCs w:val="20"/>
              </w:rPr>
              <w:t>(Current model accuracy is good for</w:t>
            </w:r>
            <w:r w:rsidR="00450247">
              <w:rPr>
                <w:sz w:val="20"/>
                <w:szCs w:val="20"/>
              </w:rPr>
              <w:t xml:space="preserve"> more than 2/3</w:t>
            </w:r>
            <w:r>
              <w:rPr>
                <w:sz w:val="20"/>
                <w:szCs w:val="20"/>
              </w:rPr>
              <w:t xml:space="preserve"> of IG account;</w:t>
            </w:r>
            <w:r w:rsidR="00450247">
              <w:rPr>
                <w:sz w:val="20"/>
                <w:szCs w:val="20"/>
              </w:rPr>
              <w:t xml:space="preserve"> Plan to</w:t>
            </w:r>
            <w:r>
              <w:rPr>
                <w:sz w:val="20"/>
                <w:szCs w:val="20"/>
              </w:rPr>
              <w:t xml:space="preserve"> further improve</w:t>
            </w:r>
            <w:r w:rsidR="00450247">
              <w:rPr>
                <w:sz w:val="20"/>
                <w:szCs w:val="20"/>
              </w:rPr>
              <w:t xml:space="preserve"> it</w:t>
            </w:r>
            <w:r>
              <w:rPr>
                <w:sz w:val="20"/>
                <w:szCs w:val="20"/>
              </w:rPr>
              <w:t xml:space="preserve"> in next version)</w:t>
            </w:r>
          </w:p>
        </w:tc>
        <w:tc>
          <w:tcPr>
            <w:tcW w:w="459" w:type="pct"/>
          </w:tcPr>
          <w:p w14:paraId="0A6E7CC9" w14:textId="34744880" w:rsidR="004937C4" w:rsidRPr="002A13A4" w:rsidRDefault="00127B9E" w:rsidP="00A95A09">
            <w:pPr>
              <w:pStyle w:val="NoSpacing"/>
              <w:jc w:val="center"/>
              <w:rPr>
                <w:sz w:val="20"/>
                <w:szCs w:val="20"/>
              </w:rPr>
            </w:pPr>
            <w:r>
              <w:rPr>
                <w:sz w:val="20"/>
                <w:szCs w:val="20"/>
              </w:rPr>
              <w:t>Pass</w:t>
            </w:r>
            <w:r w:rsidR="00450247">
              <w:rPr>
                <w:sz w:val="20"/>
                <w:szCs w:val="20"/>
              </w:rPr>
              <w:t>*</w:t>
            </w:r>
          </w:p>
        </w:tc>
        <w:tc>
          <w:tcPr>
            <w:tcW w:w="628" w:type="pct"/>
          </w:tcPr>
          <w:p w14:paraId="283C9F01" w14:textId="70EF9846" w:rsidR="004937C4" w:rsidRPr="002A13A4" w:rsidRDefault="00127B9E" w:rsidP="004937C4">
            <w:pPr>
              <w:pStyle w:val="NoSpacing"/>
              <w:rPr>
                <w:sz w:val="20"/>
                <w:szCs w:val="20"/>
              </w:rPr>
            </w:pPr>
            <w:r>
              <w:rPr>
                <w:sz w:val="20"/>
                <w:szCs w:val="20"/>
              </w:rPr>
              <w:t>Zhibiao</w:t>
            </w:r>
          </w:p>
        </w:tc>
      </w:tr>
      <w:tr w:rsidR="004937C4" w:rsidRPr="002A13A4" w14:paraId="0A735FC2" w14:textId="77777777" w:rsidTr="00127B9E">
        <w:trPr>
          <w:trHeight w:val="300"/>
        </w:trPr>
        <w:tc>
          <w:tcPr>
            <w:tcW w:w="638" w:type="pct"/>
            <w:vMerge/>
            <w:vAlign w:val="center"/>
          </w:tcPr>
          <w:p w14:paraId="7EFAB721" w14:textId="7A4F9B6A" w:rsidR="004937C4" w:rsidRPr="002A13A4" w:rsidRDefault="004937C4" w:rsidP="007F6357">
            <w:pPr>
              <w:pStyle w:val="NoSpacing"/>
              <w:jc w:val="center"/>
              <w:rPr>
                <w:sz w:val="20"/>
                <w:szCs w:val="20"/>
              </w:rPr>
            </w:pPr>
          </w:p>
        </w:tc>
        <w:tc>
          <w:tcPr>
            <w:tcW w:w="1167" w:type="pct"/>
            <w:vAlign w:val="center"/>
          </w:tcPr>
          <w:p w14:paraId="6E80A879" w14:textId="420D183F" w:rsidR="004937C4" w:rsidRPr="002A13A4" w:rsidRDefault="004937C4" w:rsidP="007F6357">
            <w:pPr>
              <w:pStyle w:val="NoSpacing"/>
              <w:jc w:val="center"/>
              <w:rPr>
                <w:sz w:val="20"/>
                <w:szCs w:val="20"/>
              </w:rPr>
            </w:pPr>
            <w:r w:rsidRPr="002A13A4">
              <w:rPr>
                <w:sz w:val="20"/>
                <w:szCs w:val="20"/>
              </w:rPr>
              <w:t>Data stream processing without error</w:t>
            </w:r>
          </w:p>
        </w:tc>
        <w:tc>
          <w:tcPr>
            <w:tcW w:w="2107" w:type="pct"/>
          </w:tcPr>
          <w:p w14:paraId="0E37CDD4" w14:textId="0B67F1DF" w:rsidR="004937C4" w:rsidRPr="002A13A4" w:rsidRDefault="004937C4" w:rsidP="004937C4">
            <w:pPr>
              <w:pStyle w:val="NoSpacing"/>
              <w:rPr>
                <w:sz w:val="20"/>
                <w:szCs w:val="20"/>
              </w:rPr>
            </w:pPr>
            <w:r w:rsidRPr="002A13A4">
              <w:rPr>
                <w:sz w:val="20"/>
                <w:szCs w:val="20"/>
              </w:rPr>
              <w:t>Test user data stream-in and pre-processing, analysis without error</w:t>
            </w:r>
          </w:p>
        </w:tc>
        <w:tc>
          <w:tcPr>
            <w:tcW w:w="459" w:type="pct"/>
          </w:tcPr>
          <w:p w14:paraId="0E0055E5" w14:textId="60735ABE" w:rsidR="004937C4" w:rsidRPr="002A13A4" w:rsidRDefault="4C09CA61" w:rsidP="00A95A09">
            <w:pPr>
              <w:pStyle w:val="NoSpacing"/>
              <w:jc w:val="center"/>
              <w:rPr>
                <w:sz w:val="20"/>
                <w:szCs w:val="20"/>
              </w:rPr>
            </w:pPr>
            <w:r w:rsidRPr="002A13A4">
              <w:rPr>
                <w:sz w:val="20"/>
                <w:szCs w:val="20"/>
              </w:rPr>
              <w:t>Pass</w:t>
            </w:r>
          </w:p>
        </w:tc>
        <w:tc>
          <w:tcPr>
            <w:tcW w:w="628" w:type="pct"/>
          </w:tcPr>
          <w:p w14:paraId="5A97E1EF" w14:textId="28D2F5CC" w:rsidR="004937C4" w:rsidRPr="002A13A4" w:rsidRDefault="70436856" w:rsidP="004937C4">
            <w:pPr>
              <w:pStyle w:val="NoSpacing"/>
              <w:rPr>
                <w:sz w:val="20"/>
                <w:szCs w:val="20"/>
              </w:rPr>
            </w:pPr>
            <w:r w:rsidRPr="002A13A4">
              <w:rPr>
                <w:sz w:val="20"/>
                <w:szCs w:val="20"/>
              </w:rPr>
              <w:t>Zhibiao</w:t>
            </w:r>
          </w:p>
        </w:tc>
      </w:tr>
      <w:tr w:rsidR="004937C4" w:rsidRPr="002A13A4" w14:paraId="7521226F" w14:textId="77777777" w:rsidTr="00127B9E">
        <w:trPr>
          <w:trHeight w:val="300"/>
        </w:trPr>
        <w:tc>
          <w:tcPr>
            <w:tcW w:w="638" w:type="pct"/>
            <w:vMerge/>
            <w:vAlign w:val="center"/>
          </w:tcPr>
          <w:p w14:paraId="2AA35863" w14:textId="373CD4D7" w:rsidR="004937C4" w:rsidRPr="002A13A4" w:rsidRDefault="004937C4" w:rsidP="007F6357">
            <w:pPr>
              <w:pStyle w:val="NoSpacing"/>
              <w:jc w:val="center"/>
              <w:rPr>
                <w:sz w:val="20"/>
                <w:szCs w:val="20"/>
              </w:rPr>
            </w:pPr>
          </w:p>
        </w:tc>
        <w:tc>
          <w:tcPr>
            <w:tcW w:w="1167" w:type="pct"/>
            <w:vAlign w:val="center"/>
          </w:tcPr>
          <w:p w14:paraId="362A8011" w14:textId="0E58A197" w:rsidR="004937C4" w:rsidRPr="002A13A4" w:rsidRDefault="004937C4" w:rsidP="007F6357">
            <w:pPr>
              <w:pStyle w:val="NoSpacing"/>
              <w:jc w:val="center"/>
              <w:rPr>
                <w:sz w:val="20"/>
                <w:szCs w:val="20"/>
              </w:rPr>
            </w:pPr>
            <w:r w:rsidRPr="002A13A4">
              <w:rPr>
                <w:sz w:val="20"/>
                <w:szCs w:val="20"/>
              </w:rPr>
              <w:t>Different user account profile &amp; post without error</w:t>
            </w:r>
          </w:p>
        </w:tc>
        <w:tc>
          <w:tcPr>
            <w:tcW w:w="2107" w:type="pct"/>
          </w:tcPr>
          <w:p w14:paraId="347B2961" w14:textId="5865DED0" w:rsidR="004937C4" w:rsidRPr="002A13A4" w:rsidRDefault="00E63383" w:rsidP="004937C4">
            <w:pPr>
              <w:pStyle w:val="NoSpacing"/>
              <w:rPr>
                <w:sz w:val="20"/>
                <w:szCs w:val="20"/>
              </w:rPr>
            </w:pPr>
            <w:r w:rsidRPr="002A13A4">
              <w:rPr>
                <w:sz w:val="20"/>
                <w:szCs w:val="20"/>
              </w:rPr>
              <w:t>Test different types of user account</w:t>
            </w:r>
            <w:r w:rsidR="004954F2" w:rsidRPr="002A13A4">
              <w:rPr>
                <w:sz w:val="20"/>
                <w:szCs w:val="20"/>
              </w:rPr>
              <w:t>, from fresh account, less active account, popular account</w:t>
            </w:r>
            <w:r w:rsidR="00D115D6" w:rsidRPr="002A13A4">
              <w:rPr>
                <w:sz w:val="20"/>
                <w:szCs w:val="20"/>
              </w:rPr>
              <w:t xml:space="preserve"> and business account etc</w:t>
            </w:r>
          </w:p>
        </w:tc>
        <w:tc>
          <w:tcPr>
            <w:tcW w:w="459" w:type="pct"/>
          </w:tcPr>
          <w:p w14:paraId="38E93D4A" w14:textId="3EE47092" w:rsidR="7F4BC13C" w:rsidRPr="002A13A4" w:rsidRDefault="6434B88D" w:rsidP="00A95A09">
            <w:pPr>
              <w:pStyle w:val="NoSpacing"/>
              <w:jc w:val="center"/>
              <w:rPr>
                <w:sz w:val="20"/>
                <w:szCs w:val="20"/>
              </w:rPr>
            </w:pPr>
            <w:r w:rsidRPr="002A13A4">
              <w:rPr>
                <w:sz w:val="20"/>
                <w:szCs w:val="20"/>
              </w:rPr>
              <w:t>Pass</w:t>
            </w:r>
          </w:p>
        </w:tc>
        <w:tc>
          <w:tcPr>
            <w:tcW w:w="628" w:type="pct"/>
          </w:tcPr>
          <w:p w14:paraId="701EB49E" w14:textId="28D2F5CC" w:rsidR="7F4BC13C" w:rsidRPr="002A13A4" w:rsidRDefault="7F4BC13C" w:rsidP="7F4BC13C">
            <w:pPr>
              <w:pStyle w:val="NoSpacing"/>
              <w:rPr>
                <w:sz w:val="20"/>
                <w:szCs w:val="20"/>
              </w:rPr>
            </w:pPr>
            <w:r w:rsidRPr="002A13A4">
              <w:rPr>
                <w:sz w:val="20"/>
                <w:szCs w:val="20"/>
              </w:rPr>
              <w:t>Zhibiao</w:t>
            </w:r>
          </w:p>
        </w:tc>
      </w:tr>
      <w:tr w:rsidR="004937C4" w:rsidRPr="002A13A4" w14:paraId="1FB47C13" w14:textId="77777777" w:rsidTr="00127B9E">
        <w:trPr>
          <w:trHeight w:val="300"/>
        </w:trPr>
        <w:tc>
          <w:tcPr>
            <w:tcW w:w="638" w:type="pct"/>
            <w:vMerge/>
            <w:vAlign w:val="center"/>
          </w:tcPr>
          <w:p w14:paraId="74C5CF4D" w14:textId="41D48FB9" w:rsidR="004937C4" w:rsidRPr="002A13A4" w:rsidRDefault="004937C4" w:rsidP="007F6357">
            <w:pPr>
              <w:pStyle w:val="NoSpacing"/>
              <w:jc w:val="center"/>
              <w:rPr>
                <w:sz w:val="20"/>
                <w:szCs w:val="20"/>
              </w:rPr>
            </w:pPr>
          </w:p>
        </w:tc>
        <w:tc>
          <w:tcPr>
            <w:tcW w:w="1167" w:type="pct"/>
            <w:vAlign w:val="center"/>
          </w:tcPr>
          <w:p w14:paraId="45D2234F" w14:textId="45440541" w:rsidR="004937C4" w:rsidRPr="002A13A4" w:rsidRDefault="19EB0BE9" w:rsidP="007F6357">
            <w:pPr>
              <w:pStyle w:val="NoSpacing"/>
              <w:jc w:val="center"/>
              <w:rPr>
                <w:sz w:val="20"/>
                <w:szCs w:val="20"/>
              </w:rPr>
            </w:pPr>
            <w:r w:rsidRPr="002A13A4">
              <w:rPr>
                <w:sz w:val="20"/>
                <w:szCs w:val="20"/>
              </w:rPr>
              <w:t>Refresh function test for different account</w:t>
            </w:r>
          </w:p>
        </w:tc>
        <w:tc>
          <w:tcPr>
            <w:tcW w:w="2107" w:type="pct"/>
          </w:tcPr>
          <w:p w14:paraId="5F395E9C" w14:textId="664CCB70" w:rsidR="004937C4" w:rsidRPr="002A13A4" w:rsidRDefault="19EB0BE9" w:rsidP="004937C4">
            <w:pPr>
              <w:pStyle w:val="NoSpacing"/>
              <w:rPr>
                <w:sz w:val="20"/>
                <w:szCs w:val="20"/>
              </w:rPr>
            </w:pPr>
            <w:r w:rsidRPr="002A13A4">
              <w:rPr>
                <w:sz w:val="20"/>
                <w:szCs w:val="20"/>
              </w:rPr>
              <w:t xml:space="preserve">Manually refresh </w:t>
            </w:r>
            <w:r w:rsidR="002A13A4" w:rsidRPr="002A13A4">
              <w:rPr>
                <w:sz w:val="20"/>
                <w:szCs w:val="20"/>
              </w:rPr>
              <w:t>function.</w:t>
            </w:r>
          </w:p>
          <w:p w14:paraId="029F7044" w14:textId="10C42913" w:rsidR="004937C4" w:rsidRPr="002A13A4" w:rsidRDefault="19EB0BE9" w:rsidP="004937C4">
            <w:pPr>
              <w:pStyle w:val="NoSpacing"/>
              <w:rPr>
                <w:sz w:val="20"/>
                <w:szCs w:val="20"/>
              </w:rPr>
            </w:pPr>
            <w:r w:rsidRPr="002A13A4">
              <w:rPr>
                <w:sz w:val="20"/>
                <w:szCs w:val="20"/>
              </w:rPr>
              <w:t>New user auto download function</w:t>
            </w:r>
          </w:p>
          <w:p w14:paraId="74834951" w14:textId="77777777" w:rsidR="004937C4" w:rsidRDefault="19EB0BE9" w:rsidP="004937C4">
            <w:pPr>
              <w:pStyle w:val="NoSpacing"/>
              <w:rPr>
                <w:sz w:val="20"/>
                <w:szCs w:val="20"/>
              </w:rPr>
            </w:pPr>
            <w:r w:rsidRPr="002A13A4">
              <w:rPr>
                <w:sz w:val="20"/>
                <w:szCs w:val="20"/>
              </w:rPr>
              <w:t xml:space="preserve">Existing user refresh </w:t>
            </w:r>
          </w:p>
          <w:p w14:paraId="5D55DB10" w14:textId="74DF9D37" w:rsidR="00450247" w:rsidRPr="002A13A4" w:rsidRDefault="00450247" w:rsidP="004937C4">
            <w:pPr>
              <w:pStyle w:val="NoSpacing"/>
              <w:rPr>
                <w:sz w:val="20"/>
                <w:szCs w:val="20"/>
              </w:rPr>
            </w:pPr>
            <w:r>
              <w:rPr>
                <w:sz w:val="20"/>
                <w:szCs w:val="20"/>
              </w:rPr>
              <w:t xml:space="preserve">(New user or refresh takes 5-10min, a little bit long but acceptable for beta version; Plan to improve code efficiency to speed up download and data process in next version) </w:t>
            </w:r>
          </w:p>
        </w:tc>
        <w:tc>
          <w:tcPr>
            <w:tcW w:w="459" w:type="pct"/>
          </w:tcPr>
          <w:p w14:paraId="16E45E53" w14:textId="6C0E3608" w:rsidR="004937C4" w:rsidRPr="002A13A4" w:rsidRDefault="72569C18" w:rsidP="00A95A09">
            <w:pPr>
              <w:pStyle w:val="NoSpacing"/>
              <w:jc w:val="center"/>
              <w:rPr>
                <w:sz w:val="20"/>
                <w:szCs w:val="20"/>
              </w:rPr>
            </w:pPr>
            <w:r w:rsidRPr="002A13A4">
              <w:rPr>
                <w:sz w:val="20"/>
                <w:szCs w:val="20"/>
              </w:rPr>
              <w:t>Pass</w:t>
            </w:r>
            <w:r w:rsidR="00450247">
              <w:rPr>
                <w:sz w:val="20"/>
                <w:szCs w:val="20"/>
              </w:rPr>
              <w:t>*</w:t>
            </w:r>
          </w:p>
        </w:tc>
        <w:tc>
          <w:tcPr>
            <w:tcW w:w="628" w:type="pct"/>
          </w:tcPr>
          <w:p w14:paraId="1FD383EE" w14:textId="52322BEB" w:rsidR="004937C4" w:rsidRPr="002A13A4" w:rsidRDefault="72569C18" w:rsidP="004937C4">
            <w:pPr>
              <w:pStyle w:val="NoSpacing"/>
              <w:rPr>
                <w:sz w:val="20"/>
                <w:szCs w:val="20"/>
              </w:rPr>
            </w:pPr>
            <w:r w:rsidRPr="002A13A4">
              <w:rPr>
                <w:sz w:val="20"/>
                <w:szCs w:val="20"/>
              </w:rPr>
              <w:t>Zhibiao</w:t>
            </w:r>
          </w:p>
        </w:tc>
      </w:tr>
    </w:tbl>
    <w:p w14:paraId="129BE13C" w14:textId="681E6587" w:rsidR="4BEF3708" w:rsidRDefault="4BEF3708" w:rsidP="4112B1B5">
      <w:pPr>
        <w:pStyle w:val="Heading1"/>
        <w:rPr>
          <w:rFonts w:cs="Arial"/>
        </w:rPr>
      </w:pPr>
      <w:bookmarkStart w:id="220" w:name="_Toc135438685"/>
      <w:r w:rsidRPr="4112B1B5">
        <w:rPr>
          <w:rFonts w:cs="Arial"/>
        </w:rPr>
        <w:t xml:space="preserve">Real </w:t>
      </w:r>
      <w:r w:rsidR="00361D87">
        <w:rPr>
          <w:rFonts w:cs="Arial"/>
        </w:rPr>
        <w:t>W</w:t>
      </w:r>
      <w:r w:rsidRPr="4112B1B5">
        <w:rPr>
          <w:rFonts w:cs="Arial"/>
        </w:rPr>
        <w:t xml:space="preserve">orld </w:t>
      </w:r>
      <w:r w:rsidR="00361D87">
        <w:rPr>
          <w:rFonts w:cs="Arial"/>
        </w:rPr>
        <w:t>I</w:t>
      </w:r>
      <w:r w:rsidRPr="4112B1B5">
        <w:rPr>
          <w:rFonts w:cs="Arial"/>
        </w:rPr>
        <w:t>mplementation</w:t>
      </w:r>
      <w:bookmarkEnd w:id="220"/>
    </w:p>
    <w:p w14:paraId="27784571" w14:textId="2E02F0E1" w:rsidR="4BEF3708" w:rsidRPr="00D2189A" w:rsidRDefault="00D2189A" w:rsidP="007F6357">
      <w:pPr>
        <w:jc w:val="both"/>
      </w:pPr>
      <w:r>
        <w:t xml:space="preserve">To validate the usefulness of IG4U, the group has always been eagerly waiting to </w:t>
      </w:r>
      <w:r w:rsidR="4BEF3708" w:rsidRPr="00D2189A">
        <w:t>test our application in a</w:t>
      </w:r>
      <w:r w:rsidR="1B6B08FB" w:rsidRPr="00D2189A">
        <w:t xml:space="preserve"> </w:t>
      </w:r>
      <w:r w:rsidR="002A13A4" w:rsidRPr="00D2189A">
        <w:t>real-world</w:t>
      </w:r>
      <w:r w:rsidR="4BEF3708" w:rsidRPr="00D2189A">
        <w:t xml:space="preserve"> situation. There are various processes that we had put into place for this app</w:t>
      </w:r>
      <w:r w:rsidR="007F6357" w:rsidRPr="00D2189A">
        <w:t>lication</w:t>
      </w:r>
      <w:r w:rsidR="4BEF3708" w:rsidRPr="00D2189A">
        <w:t xml:space="preserve">. Due to </w:t>
      </w:r>
      <w:r w:rsidR="19AED6E6" w:rsidRPr="00D2189A">
        <w:t xml:space="preserve">time constraints, we </w:t>
      </w:r>
      <w:r w:rsidR="007F6357" w:rsidRPr="00D2189A">
        <w:t xml:space="preserve">have </w:t>
      </w:r>
      <w:r w:rsidR="19AED6E6" w:rsidRPr="00D2189A">
        <w:t>cho</w:t>
      </w:r>
      <w:r w:rsidR="007F6357" w:rsidRPr="00D2189A">
        <w:t>sen</w:t>
      </w:r>
      <w:r w:rsidR="19AED6E6" w:rsidRPr="00D2189A">
        <w:t xml:space="preserve"> 1 sponsor among many that will have impact on the application. </w:t>
      </w:r>
    </w:p>
    <w:p w14:paraId="71ED09B7" w14:textId="72FB503D" w:rsidR="19AED6E6" w:rsidRPr="00D2189A" w:rsidRDefault="19AED6E6" w:rsidP="007F6357">
      <w:pPr>
        <w:jc w:val="both"/>
      </w:pPr>
      <w:r w:rsidRPr="00D2189A">
        <w:t>Sourcing of sponsor criteria:</w:t>
      </w:r>
    </w:p>
    <w:p w14:paraId="42077F7B" w14:textId="605D467D" w:rsidR="19AED6E6" w:rsidRPr="00D2189A" w:rsidRDefault="19AED6E6" w:rsidP="007F6357">
      <w:pPr>
        <w:pStyle w:val="ListParagraph"/>
        <w:numPr>
          <w:ilvl w:val="0"/>
          <w:numId w:val="88"/>
        </w:numPr>
        <w:jc w:val="both"/>
      </w:pPr>
      <w:r w:rsidRPr="00D2189A">
        <w:t>An influencer who promotes and markets various products.</w:t>
      </w:r>
    </w:p>
    <w:p w14:paraId="4C7393A0" w14:textId="23615DDA" w:rsidR="19AED6E6" w:rsidRPr="00D2189A" w:rsidRDefault="19AED6E6" w:rsidP="007F6357">
      <w:pPr>
        <w:pStyle w:val="ListParagraph"/>
        <w:numPr>
          <w:ilvl w:val="0"/>
          <w:numId w:val="88"/>
        </w:numPr>
        <w:jc w:val="both"/>
        <w:rPr>
          <w:rFonts w:eastAsia="DengXian" w:cs="Arial"/>
        </w:rPr>
      </w:pPr>
      <w:r w:rsidRPr="00D2189A">
        <w:rPr>
          <w:rFonts w:eastAsia="DengXian" w:cs="Arial"/>
        </w:rPr>
        <w:t>Medium user base followers</w:t>
      </w:r>
    </w:p>
    <w:p w14:paraId="2049AD4C" w14:textId="2F48512C" w:rsidR="19AED6E6" w:rsidRPr="00D2189A" w:rsidRDefault="19AED6E6" w:rsidP="007F6357">
      <w:pPr>
        <w:pStyle w:val="ListParagraph"/>
        <w:numPr>
          <w:ilvl w:val="0"/>
          <w:numId w:val="88"/>
        </w:numPr>
        <w:jc w:val="both"/>
        <w:rPr>
          <w:rFonts w:eastAsia="DengXian" w:cs="Arial"/>
        </w:rPr>
      </w:pPr>
      <w:r w:rsidRPr="00D2189A">
        <w:rPr>
          <w:rFonts w:eastAsia="DengXian" w:cs="Arial"/>
        </w:rPr>
        <w:t>Understands social media branding techniques</w:t>
      </w:r>
    </w:p>
    <w:p w14:paraId="63E7B046" w14:textId="0D0A5EBA" w:rsidR="7F5CB94B" w:rsidRDefault="7F5CB94B" w:rsidP="00535E00">
      <w:pPr>
        <w:pStyle w:val="Heading2"/>
      </w:pPr>
      <w:bookmarkStart w:id="221" w:name="_Toc135438686"/>
      <w:r w:rsidRPr="4112B1B5">
        <w:t>Introduction of sponsor</w:t>
      </w:r>
      <w:bookmarkEnd w:id="221"/>
    </w:p>
    <w:p w14:paraId="3371D2E2" w14:textId="77777777" w:rsidR="002A13A4" w:rsidRDefault="3E53B3CD" w:rsidP="002A13A4">
      <w:pPr>
        <w:keepNext/>
        <w:jc w:val="center"/>
      </w:pPr>
      <w:r>
        <w:rPr>
          <w:noProof/>
        </w:rPr>
        <w:drawing>
          <wp:inline distT="0" distB="0" distL="0" distR="0" wp14:anchorId="599E656D" wp14:editId="126349D6">
            <wp:extent cx="2590800" cy="3180522"/>
            <wp:effectExtent l="0" t="0" r="0" b="0"/>
            <wp:docPr id="34029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90800" cy="3180522"/>
                    </a:xfrm>
                    <a:prstGeom prst="rect">
                      <a:avLst/>
                    </a:prstGeom>
                  </pic:spPr>
                </pic:pic>
              </a:graphicData>
            </a:graphic>
          </wp:inline>
        </w:drawing>
      </w:r>
    </w:p>
    <w:p w14:paraId="2DA85B5A" w14:textId="33E9EA80" w:rsidR="3E53B3CD" w:rsidRPr="00F5208D" w:rsidRDefault="002A13A4" w:rsidP="00F5208D">
      <w:pPr>
        <w:jc w:val="center"/>
        <w:rPr>
          <w:i/>
          <w:iCs/>
        </w:rPr>
      </w:pPr>
      <w:bookmarkStart w:id="222" w:name="_Toc135431763"/>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33</w:t>
      </w:r>
      <w:r w:rsidRPr="00F5208D">
        <w:rPr>
          <w:i/>
          <w:iCs/>
          <w:noProof/>
        </w:rPr>
        <w:fldChar w:fldCharType="end"/>
      </w:r>
      <w:r w:rsidRPr="00F5208D">
        <w:rPr>
          <w:i/>
          <w:iCs/>
        </w:rPr>
        <w:t xml:space="preserve"> Portraits of sponsor Khushboo Sewak</w:t>
      </w:r>
      <w:bookmarkEnd w:id="222"/>
    </w:p>
    <w:p w14:paraId="18280DAB" w14:textId="74872238" w:rsidR="7F5CB94B" w:rsidRPr="00361D87" w:rsidRDefault="7F5CB94B" w:rsidP="00D2189A">
      <w:pPr>
        <w:jc w:val="both"/>
      </w:pPr>
      <w:r w:rsidRPr="29384CA9">
        <w:lastRenderedPageBreak/>
        <w:t xml:space="preserve">Khushboo Sewak works at </w:t>
      </w:r>
      <w:proofErr w:type="spellStart"/>
      <w:r w:rsidRPr="29384CA9">
        <w:t>Deloitt</w:t>
      </w:r>
      <w:proofErr w:type="spellEnd"/>
      <w:r w:rsidRPr="29384CA9">
        <w:t xml:space="preserve"> </w:t>
      </w:r>
      <w:r w:rsidR="5E3D50B7" w:rsidRPr="29384CA9">
        <w:t xml:space="preserve">as financial consultant </w:t>
      </w:r>
      <w:r w:rsidRPr="29384CA9">
        <w:t>in the day</w:t>
      </w:r>
      <w:r w:rsidR="6006AC79" w:rsidRPr="29384CA9">
        <w:t xml:space="preserve">, </w:t>
      </w:r>
      <w:r w:rsidRPr="29384CA9">
        <w:t xml:space="preserve">works as social media </w:t>
      </w:r>
      <w:r w:rsidR="57D8A3E5" w:rsidRPr="29384CA9">
        <w:t>influencer</w:t>
      </w:r>
      <w:r w:rsidRPr="29384CA9">
        <w:t xml:space="preserve"> in the </w:t>
      </w:r>
      <w:r w:rsidRPr="00D2189A">
        <w:t>evenings and</w:t>
      </w:r>
      <w:r w:rsidR="2F5243E1" w:rsidRPr="00D2189A">
        <w:t xml:space="preserve"> image consultant</w:t>
      </w:r>
      <w:r w:rsidR="3B8320F8" w:rsidRPr="00D2189A">
        <w:t xml:space="preserve"> </w:t>
      </w:r>
      <w:r w:rsidR="64B0455B" w:rsidRPr="00D2189A">
        <w:t>at Panache Academy</w:t>
      </w:r>
      <w:r w:rsidR="11621C75" w:rsidRPr="00D2189A">
        <w:t xml:space="preserve"> on the </w:t>
      </w:r>
      <w:r w:rsidR="01109212" w:rsidRPr="00D2189A">
        <w:t xml:space="preserve">other </w:t>
      </w:r>
      <w:r w:rsidR="11621C75" w:rsidRPr="00D2189A">
        <w:t>days</w:t>
      </w:r>
      <w:r w:rsidR="64B0455B" w:rsidRPr="00D2189A">
        <w:t xml:space="preserve">. As </w:t>
      </w:r>
      <w:r w:rsidR="27332653" w:rsidRPr="00D2189A">
        <w:t>a</w:t>
      </w:r>
      <w:r w:rsidR="51D05E6D" w:rsidRPr="00D2189A">
        <w:t>n</w:t>
      </w:r>
      <w:r w:rsidR="27332653" w:rsidRPr="00D2189A">
        <w:t xml:space="preserve"> image consultant at </w:t>
      </w:r>
      <w:r w:rsidR="167A077A" w:rsidRPr="00D2189A">
        <w:t>P</w:t>
      </w:r>
      <w:r w:rsidR="27332653" w:rsidRPr="00D2189A">
        <w:t xml:space="preserve">anache </w:t>
      </w:r>
      <w:r w:rsidR="67F6BD4C" w:rsidRPr="00D2189A">
        <w:t>A</w:t>
      </w:r>
      <w:r w:rsidR="27332653" w:rsidRPr="00D2189A">
        <w:t>cademy</w:t>
      </w:r>
      <w:r w:rsidR="4ADCEA47" w:rsidRPr="00D2189A">
        <w:t xml:space="preserve"> (https://www.panacheacademy.com/)</w:t>
      </w:r>
      <w:r w:rsidR="27332653" w:rsidRPr="00D2189A">
        <w:t xml:space="preserve"> she upgrades airlines staff</w:t>
      </w:r>
      <w:r w:rsidR="00BF54C0" w:rsidRPr="00D2189A">
        <w:t xml:space="preserve"> on their stylings and conduct</w:t>
      </w:r>
      <w:r w:rsidR="27332653" w:rsidRPr="00D2189A">
        <w:t xml:space="preserve">, consults and coach </w:t>
      </w:r>
      <w:r w:rsidR="08C25238" w:rsidRPr="00D2189A">
        <w:t>M</w:t>
      </w:r>
      <w:r w:rsidR="27332653" w:rsidRPr="00D2189A">
        <w:t xml:space="preserve">iss and </w:t>
      </w:r>
      <w:r w:rsidR="3F1C4C90" w:rsidRPr="00D2189A">
        <w:t>M</w:t>
      </w:r>
      <w:r w:rsidR="27332653" w:rsidRPr="00D2189A">
        <w:t>r</w:t>
      </w:r>
      <w:r w:rsidR="11C24BC2" w:rsidRPr="00D2189A">
        <w:t xml:space="preserve"> India aspirants.</w:t>
      </w:r>
      <w:r w:rsidR="27332653" w:rsidRPr="00D2189A">
        <w:t xml:space="preserve"> </w:t>
      </w:r>
      <w:r w:rsidR="7FCBB7B5" w:rsidRPr="00D2189A">
        <w:t xml:space="preserve">She has also been awarded 2nd </w:t>
      </w:r>
      <w:r w:rsidR="00F022A8">
        <w:t>r</w:t>
      </w:r>
      <w:r w:rsidR="7FCBB7B5" w:rsidRPr="00D2189A">
        <w:t xml:space="preserve">unners </w:t>
      </w:r>
      <w:r w:rsidR="00F022A8">
        <w:t>u</w:t>
      </w:r>
      <w:r w:rsidR="7FCBB7B5" w:rsidRPr="00D2189A">
        <w:t>p</w:t>
      </w:r>
      <w:r w:rsidR="7FCBB7B5" w:rsidRPr="00361D87">
        <w:t xml:space="preserve">, </w:t>
      </w:r>
      <w:r w:rsidR="00F022A8">
        <w:t>s</w:t>
      </w:r>
      <w:r w:rsidR="7FCBB7B5" w:rsidRPr="00361D87">
        <w:t xml:space="preserve">outh </w:t>
      </w:r>
      <w:r w:rsidR="00F022A8">
        <w:t>z</w:t>
      </w:r>
      <w:r w:rsidR="7FCBB7B5" w:rsidRPr="00361D87">
        <w:t xml:space="preserve">one- Haut Monde Mrs India Worldwide 2019. She </w:t>
      </w:r>
      <w:r w:rsidR="60A57748" w:rsidRPr="00361D87">
        <w:t>has been</w:t>
      </w:r>
      <w:r w:rsidR="7FCBB7B5" w:rsidRPr="00361D87">
        <w:t xml:space="preserve"> in </w:t>
      </w:r>
      <w:r w:rsidR="00F022A8">
        <w:t>s</w:t>
      </w:r>
      <w:r w:rsidR="7FCBB7B5" w:rsidRPr="00361D87">
        <w:t xml:space="preserve">ocial </w:t>
      </w:r>
      <w:r w:rsidR="00F022A8">
        <w:t>m</w:t>
      </w:r>
      <w:r w:rsidR="7FCBB7B5" w:rsidRPr="00361D87">
        <w:t>edia influencing industry since 2016.</w:t>
      </w:r>
    </w:p>
    <w:p w14:paraId="3D19F240" w14:textId="3E9A8448" w:rsidR="36DCE9D4" w:rsidRDefault="36DCE9D4" w:rsidP="00D2189A">
      <w:pPr>
        <w:jc w:val="both"/>
        <w:rPr>
          <w:i/>
          <w:iCs/>
        </w:rPr>
      </w:pPr>
      <w:r w:rsidRPr="00361D87">
        <w:t xml:space="preserve">Instagram Page: </w:t>
      </w:r>
      <w:hyperlink r:id="rId65" w:history="1">
        <w:r w:rsidR="002A13A4" w:rsidRPr="00E31361">
          <w:rPr>
            <w:rStyle w:val="Hyperlink"/>
            <w:i/>
            <w:iCs/>
          </w:rPr>
          <w:t>https://www.instagram.com/khushboo_sewak/</w:t>
        </w:r>
      </w:hyperlink>
    </w:p>
    <w:p w14:paraId="2A000034" w14:textId="64A5D3FC" w:rsidR="1C5FED59" w:rsidRDefault="1C5FED59" w:rsidP="00D2189A">
      <w:pPr>
        <w:jc w:val="both"/>
      </w:pPr>
      <w:r w:rsidRPr="4112B1B5">
        <w:t xml:space="preserve">As </w:t>
      </w:r>
      <w:r w:rsidR="00D2189A" w:rsidRPr="4112B1B5">
        <w:t>a</w:t>
      </w:r>
      <w:r w:rsidRPr="4112B1B5">
        <w:t xml:space="preserve"> </w:t>
      </w:r>
      <w:r w:rsidR="00D2189A">
        <w:t>s</w:t>
      </w:r>
      <w:r w:rsidRPr="4112B1B5">
        <w:t xml:space="preserve">ocial </w:t>
      </w:r>
      <w:r w:rsidR="00D2189A">
        <w:t>m</w:t>
      </w:r>
      <w:r w:rsidRPr="4112B1B5">
        <w:t xml:space="preserve">edia influencer, </w:t>
      </w:r>
      <w:r w:rsidR="27A7B419" w:rsidRPr="4112B1B5">
        <w:t>s</w:t>
      </w:r>
      <w:r w:rsidRPr="4112B1B5">
        <w:t>he works with various beauty product promotions</w:t>
      </w:r>
      <w:r w:rsidR="6606ED59" w:rsidRPr="4112B1B5">
        <w:t>. Thus</w:t>
      </w:r>
      <w:r w:rsidRPr="4112B1B5">
        <w:t xml:space="preserve"> impressions, reach</w:t>
      </w:r>
      <w:r w:rsidR="0287BF00" w:rsidRPr="4112B1B5">
        <w:t xml:space="preserve"> and</w:t>
      </w:r>
      <w:r w:rsidRPr="4112B1B5">
        <w:t xml:space="preserve"> tractions are crucial aspect of her</w:t>
      </w:r>
      <w:r w:rsidR="5919648F" w:rsidRPr="4112B1B5">
        <w:t xml:space="preserve"> </w:t>
      </w:r>
      <w:r w:rsidR="00721503" w:rsidRPr="4112B1B5">
        <w:t>Instagram</w:t>
      </w:r>
      <w:r w:rsidR="5919648F" w:rsidRPr="4112B1B5">
        <w:t xml:space="preserve"> profile. </w:t>
      </w:r>
    </w:p>
    <w:p w14:paraId="183B6712" w14:textId="6476BC65" w:rsidR="412CA431" w:rsidRPr="00F022A8" w:rsidRDefault="412CA431" w:rsidP="00F022A8">
      <w:pPr>
        <w:jc w:val="both"/>
      </w:pPr>
      <w:r w:rsidRPr="00F022A8">
        <w:t xml:space="preserve">Khushboo says </w:t>
      </w:r>
      <w:r w:rsidR="67C3C638" w:rsidRPr="00F022A8">
        <w:t>“The</w:t>
      </w:r>
      <w:r w:rsidRPr="00F022A8">
        <w:t xml:space="preserve"> biggest challenge is to under</w:t>
      </w:r>
      <w:r w:rsidR="003C6275" w:rsidRPr="00F022A8">
        <w:t>stand</w:t>
      </w:r>
      <w:r w:rsidRPr="00F022A8">
        <w:t xml:space="preserve"> </w:t>
      </w:r>
      <w:r w:rsidR="085BEA28" w:rsidRPr="00F022A8">
        <w:t>followers'</w:t>
      </w:r>
      <w:r w:rsidRPr="00F022A8">
        <w:t xml:space="preserve"> interests</w:t>
      </w:r>
      <w:r w:rsidR="4201BF7E" w:rsidRPr="00F022A8">
        <w:t xml:space="preserve"> and how to utilize 12k plus followers to attain traction</w:t>
      </w:r>
      <w:r w:rsidRPr="00F022A8">
        <w:t xml:space="preserve">. </w:t>
      </w:r>
      <w:r w:rsidR="5919648F" w:rsidRPr="00F022A8">
        <w:t xml:space="preserve">Instagram provides insights for </w:t>
      </w:r>
      <w:r w:rsidR="00721503" w:rsidRPr="00F022A8">
        <w:t>business</w:t>
      </w:r>
      <w:r w:rsidR="5919648F" w:rsidRPr="00F022A8">
        <w:t xml:space="preserve"> accounts but that </w:t>
      </w:r>
      <w:r w:rsidR="003F7138" w:rsidRPr="00F022A8">
        <w:t>provides</w:t>
      </w:r>
      <w:r w:rsidR="5919648F" w:rsidRPr="00F022A8">
        <w:t xml:space="preserve"> </w:t>
      </w:r>
      <w:r w:rsidR="00646C36" w:rsidRPr="00F022A8">
        <w:t>in</w:t>
      </w:r>
      <w:r w:rsidR="5919648F" w:rsidRPr="00F022A8">
        <w:t xml:space="preserve">sufficient </w:t>
      </w:r>
      <w:r w:rsidR="20021506" w:rsidRPr="00F022A8">
        <w:t xml:space="preserve">insights on the content itself”. </w:t>
      </w:r>
    </w:p>
    <w:p w14:paraId="4B96569E" w14:textId="1C89CDDE" w:rsidR="20021506" w:rsidRDefault="20021506" w:rsidP="00F022A8">
      <w:pPr>
        <w:jc w:val="both"/>
      </w:pPr>
      <w:r w:rsidRPr="00F022A8">
        <w:t>Prior to IG4U application usage, Khushboo had 11</w:t>
      </w:r>
      <w:r w:rsidR="4E83B327" w:rsidRPr="00F022A8">
        <w:t>.2</w:t>
      </w:r>
      <w:r w:rsidRPr="00F022A8">
        <w:t xml:space="preserve">k followers and </w:t>
      </w:r>
      <w:r w:rsidR="4CEA63F9" w:rsidRPr="00F022A8">
        <w:t xml:space="preserve">median of 50 likes for her posts. Our </w:t>
      </w:r>
      <w:r w:rsidR="5289A651" w:rsidRPr="00F022A8">
        <w:t xml:space="preserve">objective </w:t>
      </w:r>
      <w:r w:rsidR="4CEA63F9" w:rsidRPr="00F022A8">
        <w:t xml:space="preserve">is to increase the followers and </w:t>
      </w:r>
      <w:r w:rsidR="2EFA3C8D" w:rsidRPr="00F022A8">
        <w:t>impression with the help of IG4U recommendation</w:t>
      </w:r>
      <w:r w:rsidR="2EFA3C8D" w:rsidRPr="4112B1B5">
        <w:t xml:space="preserve">. </w:t>
      </w:r>
    </w:p>
    <w:p w14:paraId="775977F7" w14:textId="75ACCCC3" w:rsidR="3C0C1865" w:rsidRDefault="3C0C1865" w:rsidP="00535E00">
      <w:pPr>
        <w:pStyle w:val="Heading2"/>
      </w:pPr>
      <w:bookmarkStart w:id="223" w:name="_Toc135438687"/>
      <w:r w:rsidRPr="4112B1B5">
        <w:t xml:space="preserve">Insights to Khushboo Sewak </w:t>
      </w:r>
      <w:r w:rsidRPr="00DE7AC9">
        <w:t>profile</w:t>
      </w:r>
      <w:bookmarkEnd w:id="223"/>
    </w:p>
    <w:p w14:paraId="40169237" w14:textId="1052AF32" w:rsidR="3421EB11" w:rsidRDefault="3421EB11" w:rsidP="00DE7AC9">
      <w:pPr>
        <w:pStyle w:val="ListParagraph"/>
        <w:numPr>
          <w:ilvl w:val="0"/>
          <w:numId w:val="85"/>
        </w:numPr>
        <w:jc w:val="both"/>
        <w:rPr>
          <w:rFonts w:eastAsia="DengXian" w:cs="Arial"/>
        </w:rPr>
      </w:pPr>
      <w:r w:rsidRPr="4112B1B5">
        <w:rPr>
          <w:rFonts w:eastAsia="DengXian" w:cs="Arial"/>
        </w:rPr>
        <w:t>11.2k followers and median of 50 likes for the posts</w:t>
      </w:r>
    </w:p>
    <w:p w14:paraId="3DF7E0F7" w14:textId="4D45F792" w:rsidR="66955799" w:rsidRDefault="66955799" w:rsidP="00DE7AC9">
      <w:pPr>
        <w:pStyle w:val="ListParagraph"/>
        <w:numPr>
          <w:ilvl w:val="0"/>
          <w:numId w:val="85"/>
        </w:numPr>
        <w:jc w:val="both"/>
        <w:rPr>
          <w:rFonts w:eastAsia="DengXian" w:cs="Arial"/>
        </w:rPr>
      </w:pPr>
      <w:r w:rsidRPr="4112B1B5">
        <w:rPr>
          <w:rFonts w:eastAsia="DengXian" w:cs="Arial"/>
        </w:rPr>
        <w:t>IG4U has identified her p</w:t>
      </w:r>
      <w:r w:rsidR="3C0C1865" w:rsidRPr="4112B1B5">
        <w:rPr>
          <w:rFonts w:eastAsia="DengXian" w:cs="Arial"/>
        </w:rPr>
        <w:t xml:space="preserve">rofile is about </w:t>
      </w:r>
      <w:proofErr w:type="spellStart"/>
      <w:r w:rsidR="536B6031" w:rsidRPr="00721503">
        <w:rPr>
          <w:rFonts w:eastAsia="DengXian" w:cs="Arial"/>
        </w:rPr>
        <w:t>bangalor</w:t>
      </w:r>
      <w:proofErr w:type="spellEnd"/>
      <w:r w:rsidR="536B6031" w:rsidRPr="00721503">
        <w:rPr>
          <w:rFonts w:eastAsia="DengXian" w:cs="Arial"/>
        </w:rPr>
        <w:t xml:space="preserve">, </w:t>
      </w:r>
      <w:proofErr w:type="spellStart"/>
      <w:r w:rsidR="536B6031" w:rsidRPr="00721503">
        <w:rPr>
          <w:rFonts w:eastAsia="DengXian" w:cs="Arial"/>
        </w:rPr>
        <w:t>india</w:t>
      </w:r>
      <w:proofErr w:type="spellEnd"/>
      <w:r w:rsidR="536B6031" w:rsidRPr="00721503">
        <w:rPr>
          <w:rFonts w:eastAsia="DengXian" w:cs="Arial"/>
        </w:rPr>
        <w:t xml:space="preserve">, </w:t>
      </w:r>
      <w:proofErr w:type="spellStart"/>
      <w:r w:rsidR="536B6031" w:rsidRPr="00721503">
        <w:rPr>
          <w:rFonts w:eastAsia="DengXian" w:cs="Arial"/>
        </w:rPr>
        <w:t>imageconsult</w:t>
      </w:r>
      <w:proofErr w:type="spellEnd"/>
      <w:r w:rsidR="536B6031" w:rsidRPr="00721503">
        <w:rPr>
          <w:rFonts w:eastAsia="DengXian" w:cs="Arial"/>
        </w:rPr>
        <w:t xml:space="preserve">, pose, </w:t>
      </w:r>
      <w:proofErr w:type="spellStart"/>
      <w:r w:rsidR="536B6031" w:rsidRPr="00721503">
        <w:rPr>
          <w:rFonts w:eastAsia="DengXian" w:cs="Arial"/>
        </w:rPr>
        <w:t>styleinfluenc</w:t>
      </w:r>
      <w:proofErr w:type="spellEnd"/>
      <w:r w:rsidR="536B6031" w:rsidRPr="00721503">
        <w:rPr>
          <w:rFonts w:eastAsia="DengXian" w:cs="Arial"/>
        </w:rPr>
        <w:t xml:space="preserve">, stress, </w:t>
      </w:r>
      <w:proofErr w:type="spellStart"/>
      <w:r w:rsidR="536B6031" w:rsidRPr="00721503">
        <w:rPr>
          <w:rFonts w:eastAsia="DengXian" w:cs="Arial"/>
        </w:rPr>
        <w:t>hautmondemrsindiaworldwid</w:t>
      </w:r>
      <w:proofErr w:type="spellEnd"/>
      <w:r w:rsidR="536B6031" w:rsidRPr="00721503">
        <w:rPr>
          <w:rFonts w:eastAsia="DengXian" w:cs="Arial"/>
        </w:rPr>
        <w:t xml:space="preserve">, </w:t>
      </w:r>
      <w:r w:rsidR="002A13A4" w:rsidRPr="00721503">
        <w:rPr>
          <w:rFonts w:eastAsia="DengXian" w:cs="Arial"/>
        </w:rPr>
        <w:t>friend.</w:t>
      </w:r>
    </w:p>
    <w:p w14:paraId="6C16B0D9" w14:textId="154E75F0" w:rsidR="0D3AB2BB" w:rsidRDefault="0D3AB2BB" w:rsidP="00DE7AC9">
      <w:pPr>
        <w:pStyle w:val="ListParagraph"/>
        <w:numPr>
          <w:ilvl w:val="0"/>
          <w:numId w:val="85"/>
        </w:numPr>
        <w:jc w:val="both"/>
        <w:rPr>
          <w:rFonts w:eastAsia="DengXian" w:cs="Arial"/>
        </w:rPr>
      </w:pPr>
      <w:r w:rsidRPr="4112B1B5">
        <w:rPr>
          <w:rFonts w:eastAsia="DengXian" w:cs="Arial"/>
        </w:rPr>
        <w:t>Her profile generates positive sentiment among her followers.</w:t>
      </w:r>
    </w:p>
    <w:p w14:paraId="312043AF" w14:textId="3D5B4BC3" w:rsidR="0D3AB2BB" w:rsidRDefault="0D3AB2BB" w:rsidP="00DE7AC9">
      <w:pPr>
        <w:pStyle w:val="ListParagraph"/>
        <w:numPr>
          <w:ilvl w:val="0"/>
          <w:numId w:val="85"/>
        </w:numPr>
        <w:jc w:val="both"/>
        <w:rPr>
          <w:rFonts w:eastAsia="DengXian" w:cs="Arial"/>
        </w:rPr>
      </w:pPr>
      <w:r w:rsidRPr="4112B1B5">
        <w:rPr>
          <w:rFonts w:eastAsia="DengXian" w:cs="Arial"/>
        </w:rPr>
        <w:t xml:space="preserve">The </w:t>
      </w:r>
      <w:r w:rsidR="23A573C2" w:rsidRPr="4112B1B5">
        <w:rPr>
          <w:rFonts w:eastAsia="DengXian" w:cs="Arial"/>
        </w:rPr>
        <w:t xml:space="preserve">posts </w:t>
      </w:r>
      <w:r w:rsidRPr="4112B1B5">
        <w:rPr>
          <w:rFonts w:eastAsia="DengXian" w:cs="Arial"/>
        </w:rPr>
        <w:t xml:space="preserve">that </w:t>
      </w:r>
      <w:r w:rsidR="002A13A4" w:rsidRPr="4112B1B5">
        <w:rPr>
          <w:rFonts w:eastAsia="DengXian" w:cs="Arial"/>
        </w:rPr>
        <w:t>give</w:t>
      </w:r>
      <w:r w:rsidRPr="4112B1B5">
        <w:rPr>
          <w:rFonts w:eastAsia="DengXian" w:cs="Arial"/>
        </w:rPr>
        <w:t xml:space="preserve"> good impression are</w:t>
      </w:r>
      <w:r w:rsidR="7475B7DB" w:rsidRPr="4112B1B5">
        <w:rPr>
          <w:rFonts w:eastAsia="DengXian" w:cs="Arial"/>
        </w:rPr>
        <w:t xml:space="preserve"> topic</w:t>
      </w:r>
      <w:r w:rsidR="4FA66743" w:rsidRPr="4112B1B5">
        <w:rPr>
          <w:rFonts w:eastAsia="DengXian" w:cs="Arial"/>
        </w:rPr>
        <w:t xml:space="preserve"> </w:t>
      </w:r>
      <w:proofErr w:type="spellStart"/>
      <w:r w:rsidR="4FA66743" w:rsidRPr="4112B1B5">
        <w:rPr>
          <w:rFonts w:eastAsia="DengXian" w:cs="Arial"/>
        </w:rPr>
        <w:t>Shop_Business_Advertisement</w:t>
      </w:r>
      <w:proofErr w:type="spellEnd"/>
      <w:r w:rsidR="75EAC5EF" w:rsidRPr="4112B1B5">
        <w:rPr>
          <w:rFonts w:eastAsia="DengXian" w:cs="Arial"/>
        </w:rPr>
        <w:t>, lifestyle health and food</w:t>
      </w:r>
      <w:r w:rsidR="4FA66743" w:rsidRPr="4112B1B5">
        <w:rPr>
          <w:rFonts w:eastAsia="DengXian" w:cs="Arial"/>
        </w:rPr>
        <w:t>.</w:t>
      </w:r>
    </w:p>
    <w:p w14:paraId="27AFFFAA" w14:textId="50C77DDE" w:rsidR="54DB7BA3" w:rsidRDefault="54DB7BA3" w:rsidP="00DE7AC9">
      <w:pPr>
        <w:pStyle w:val="ListParagraph"/>
        <w:numPr>
          <w:ilvl w:val="0"/>
          <w:numId w:val="85"/>
        </w:numPr>
        <w:jc w:val="both"/>
        <w:rPr>
          <w:rFonts w:eastAsia="DengXian" w:cs="Arial"/>
        </w:rPr>
      </w:pPr>
      <w:r w:rsidRPr="4112B1B5">
        <w:rPr>
          <w:rFonts w:eastAsia="DengXian" w:cs="Arial"/>
        </w:rPr>
        <w:t>Her most frequent hashtag is #Bangalore.</w:t>
      </w:r>
    </w:p>
    <w:p w14:paraId="3AEAF609" w14:textId="484D34D7" w:rsidR="54DB7BA3" w:rsidRDefault="54DB7BA3" w:rsidP="00DE7AC9">
      <w:pPr>
        <w:pStyle w:val="ListParagraph"/>
        <w:numPr>
          <w:ilvl w:val="0"/>
          <w:numId w:val="85"/>
        </w:numPr>
        <w:jc w:val="both"/>
        <w:rPr>
          <w:rFonts w:eastAsia="DengXian" w:cs="Arial"/>
        </w:rPr>
      </w:pPr>
      <w:r w:rsidRPr="4112B1B5">
        <w:rPr>
          <w:rFonts w:eastAsia="DengXian" w:cs="Arial"/>
        </w:rPr>
        <w:t>She posts average of 5 times in month since the begi</w:t>
      </w:r>
      <w:r w:rsidR="7D99B43A" w:rsidRPr="4112B1B5">
        <w:rPr>
          <w:rFonts w:eastAsia="DengXian" w:cs="Arial"/>
        </w:rPr>
        <w:t>n</w:t>
      </w:r>
      <w:r w:rsidRPr="4112B1B5">
        <w:rPr>
          <w:rFonts w:eastAsia="DengXian" w:cs="Arial"/>
        </w:rPr>
        <w:t>ning of the time. But roughly about 10 posts a month in the recent times.</w:t>
      </w:r>
    </w:p>
    <w:p w14:paraId="55EB4F34" w14:textId="408D935C" w:rsidR="538A080A" w:rsidRDefault="538A080A" w:rsidP="00DE7AC9">
      <w:pPr>
        <w:pStyle w:val="ListParagraph"/>
        <w:numPr>
          <w:ilvl w:val="0"/>
          <w:numId w:val="85"/>
        </w:numPr>
        <w:jc w:val="both"/>
        <w:rPr>
          <w:rFonts w:eastAsia="DengXian" w:cs="Arial"/>
        </w:rPr>
      </w:pPr>
      <w:r w:rsidRPr="4112B1B5">
        <w:rPr>
          <w:rFonts w:eastAsia="DengXian" w:cs="Arial"/>
        </w:rPr>
        <w:t>Her impressions rate is rather surprising to 13%. She has 11k of followers, however the reach has been average</w:t>
      </w:r>
      <w:r w:rsidR="0B42537D" w:rsidRPr="4112B1B5">
        <w:rPr>
          <w:rFonts w:eastAsia="DengXian" w:cs="Arial"/>
        </w:rPr>
        <w:t xml:space="preserve"> scale</w:t>
      </w:r>
      <w:r w:rsidRPr="4112B1B5">
        <w:rPr>
          <w:rFonts w:eastAsia="DengXian" w:cs="Arial"/>
        </w:rPr>
        <w:t>.</w:t>
      </w:r>
    </w:p>
    <w:p w14:paraId="5A3F82C2" w14:textId="30830298" w:rsidR="23574705" w:rsidRDefault="23574705" w:rsidP="00DE7AC9">
      <w:pPr>
        <w:pStyle w:val="ListParagraph"/>
        <w:numPr>
          <w:ilvl w:val="0"/>
          <w:numId w:val="85"/>
        </w:numPr>
        <w:jc w:val="both"/>
        <w:rPr>
          <w:rFonts w:eastAsia="DengXian" w:cs="Arial"/>
        </w:rPr>
      </w:pPr>
      <w:r w:rsidRPr="4112B1B5">
        <w:rPr>
          <w:rFonts w:eastAsia="DengXian" w:cs="Arial"/>
        </w:rPr>
        <w:t xml:space="preserve">IG4U prediction model </w:t>
      </w:r>
      <w:r w:rsidR="00DF4E6F" w:rsidRPr="4112B1B5">
        <w:rPr>
          <w:rFonts w:eastAsia="DengXian" w:cs="Arial"/>
        </w:rPr>
        <w:t xml:space="preserve">(based on 3 million </w:t>
      </w:r>
      <w:r w:rsidR="00721503" w:rsidRPr="4112B1B5">
        <w:rPr>
          <w:rFonts w:eastAsia="DengXian" w:cs="Arial"/>
        </w:rPr>
        <w:t>Instagram</w:t>
      </w:r>
      <w:r w:rsidR="00DF4E6F" w:rsidRPr="4112B1B5">
        <w:rPr>
          <w:rFonts w:eastAsia="DengXian" w:cs="Arial"/>
        </w:rPr>
        <w:t xml:space="preserve"> profiles/posts) </w:t>
      </w:r>
      <w:r w:rsidRPr="4112B1B5">
        <w:rPr>
          <w:rFonts w:eastAsia="DengXian" w:cs="Arial"/>
        </w:rPr>
        <w:t xml:space="preserve">reflects that the profile attains only </w:t>
      </w:r>
      <w:r w:rsidR="2F233FE7" w:rsidRPr="4112B1B5">
        <w:rPr>
          <w:rFonts w:eastAsia="DengXian" w:cs="Arial"/>
        </w:rPr>
        <w:t>30</w:t>
      </w:r>
      <w:r w:rsidRPr="4112B1B5">
        <w:rPr>
          <w:rFonts w:eastAsia="DengXian" w:cs="Arial"/>
        </w:rPr>
        <w:t>% of the potential</w:t>
      </w:r>
      <w:r w:rsidR="28BCA983" w:rsidRPr="4112B1B5">
        <w:rPr>
          <w:rFonts w:eastAsia="DengXian" w:cs="Arial"/>
        </w:rPr>
        <w:t xml:space="preserve"> likes and 120% of the potential comments</w:t>
      </w:r>
      <w:r w:rsidRPr="4112B1B5">
        <w:rPr>
          <w:rFonts w:eastAsia="DengXian" w:cs="Arial"/>
        </w:rPr>
        <w:t>.</w:t>
      </w:r>
      <w:r w:rsidR="41AAF4B9" w:rsidRPr="4112B1B5">
        <w:rPr>
          <w:rFonts w:eastAsia="DengXian" w:cs="Arial"/>
        </w:rPr>
        <w:t xml:space="preserve"> </w:t>
      </w:r>
    </w:p>
    <w:p w14:paraId="5853382C" w14:textId="0999FE83" w:rsidR="0A5DB96D" w:rsidRDefault="0A5DB96D" w:rsidP="00DE7AC9">
      <w:pPr>
        <w:pStyle w:val="ListParagraph"/>
        <w:numPr>
          <w:ilvl w:val="0"/>
          <w:numId w:val="85"/>
        </w:numPr>
        <w:jc w:val="both"/>
        <w:rPr>
          <w:rFonts w:eastAsia="DengXian" w:cs="Arial"/>
        </w:rPr>
      </w:pPr>
      <w:r w:rsidRPr="4112B1B5">
        <w:rPr>
          <w:rFonts w:eastAsia="DengXian" w:cs="Arial"/>
        </w:rPr>
        <w:t>Viewership is at 20% of her followers.</w:t>
      </w:r>
    </w:p>
    <w:p w14:paraId="0E02EA47" w14:textId="1B1A802C" w:rsidR="0A5DB96D" w:rsidRDefault="0A5DB96D" w:rsidP="00DE7AC9">
      <w:pPr>
        <w:pStyle w:val="ListParagraph"/>
        <w:numPr>
          <w:ilvl w:val="0"/>
          <w:numId w:val="85"/>
        </w:numPr>
        <w:jc w:val="both"/>
        <w:rPr>
          <w:rFonts w:eastAsia="DengXian" w:cs="Arial"/>
        </w:rPr>
      </w:pPr>
      <w:r w:rsidRPr="4112B1B5">
        <w:rPr>
          <w:rFonts w:eastAsia="DengXian" w:cs="Arial"/>
        </w:rPr>
        <w:t>Profile</w:t>
      </w:r>
      <w:r w:rsidR="742EBB7C" w:rsidRPr="4112B1B5">
        <w:rPr>
          <w:rFonts w:eastAsia="DengXian" w:cs="Arial"/>
        </w:rPr>
        <w:t xml:space="preserve"> post type</w:t>
      </w:r>
      <w:r w:rsidRPr="4112B1B5">
        <w:rPr>
          <w:rFonts w:eastAsia="DengXian" w:cs="Arial"/>
        </w:rPr>
        <w:t xml:space="preserve"> albums creates more traction compared to </w:t>
      </w:r>
      <w:r w:rsidR="1CA870A1" w:rsidRPr="4112B1B5">
        <w:rPr>
          <w:rFonts w:eastAsia="DengXian" w:cs="Arial"/>
        </w:rPr>
        <w:t>p</w:t>
      </w:r>
      <w:r w:rsidRPr="4112B1B5">
        <w:rPr>
          <w:rFonts w:eastAsia="DengXian" w:cs="Arial"/>
        </w:rPr>
        <w:t xml:space="preserve">hotos and </w:t>
      </w:r>
      <w:r w:rsidR="71B09956" w:rsidRPr="4112B1B5">
        <w:rPr>
          <w:rFonts w:eastAsia="DengXian" w:cs="Arial"/>
        </w:rPr>
        <w:t>v</w:t>
      </w:r>
      <w:r w:rsidRPr="4112B1B5">
        <w:rPr>
          <w:rFonts w:eastAsia="DengXian" w:cs="Arial"/>
        </w:rPr>
        <w:t>ideos.</w:t>
      </w:r>
    </w:p>
    <w:p w14:paraId="65030800" w14:textId="0F9EE6B0" w:rsidR="128DD335" w:rsidRDefault="128DD335" w:rsidP="00DE7AC9">
      <w:pPr>
        <w:pStyle w:val="ListParagraph"/>
        <w:numPr>
          <w:ilvl w:val="0"/>
          <w:numId w:val="85"/>
        </w:numPr>
        <w:jc w:val="both"/>
        <w:rPr>
          <w:rFonts w:eastAsia="DengXian" w:cs="Arial"/>
        </w:rPr>
      </w:pPr>
      <w:r w:rsidRPr="4112B1B5">
        <w:rPr>
          <w:rFonts w:eastAsia="DengXian" w:cs="Arial"/>
        </w:rPr>
        <w:t>Instagram page is professional account but not business account.</w:t>
      </w:r>
    </w:p>
    <w:p w14:paraId="28ED54FB" w14:textId="0E998E62" w:rsidR="2FC85C4F" w:rsidRDefault="2FC85C4F" w:rsidP="00535E00">
      <w:pPr>
        <w:pStyle w:val="Heading2"/>
      </w:pPr>
      <w:bookmarkStart w:id="224" w:name="_Toc135438688"/>
      <w:r w:rsidRPr="4112B1B5">
        <w:t>IG4U Recommendation</w:t>
      </w:r>
      <w:bookmarkEnd w:id="224"/>
    </w:p>
    <w:p w14:paraId="35FCACB9" w14:textId="56401A0A" w:rsidR="11A8E9E1" w:rsidRPr="00F022A8" w:rsidRDefault="11A8E9E1" w:rsidP="00DE7AC9">
      <w:pPr>
        <w:jc w:val="both"/>
        <w:rPr>
          <w:rFonts w:eastAsia="Arial" w:cs="Arial"/>
        </w:rPr>
      </w:pPr>
      <w:r w:rsidRPr="00F022A8">
        <w:rPr>
          <w:rFonts w:eastAsia="Arial" w:cs="Arial"/>
        </w:rPr>
        <w:t>After reviewing the profile IG4U came up with following recommendations.</w:t>
      </w:r>
    </w:p>
    <w:p w14:paraId="0AEFD741" w14:textId="3D73910D" w:rsidR="11A8E9E1" w:rsidRPr="00F022A8" w:rsidRDefault="002A13A4" w:rsidP="00DE7AC9">
      <w:pPr>
        <w:pStyle w:val="ListParagraph"/>
        <w:numPr>
          <w:ilvl w:val="0"/>
          <w:numId w:val="84"/>
        </w:numPr>
        <w:jc w:val="both"/>
        <w:rPr>
          <w:rFonts w:eastAsia="Arial" w:cs="Arial"/>
        </w:rPr>
      </w:pPr>
      <w:r w:rsidRPr="00F022A8">
        <w:rPr>
          <w:rFonts w:eastAsia="Arial" w:cs="Arial"/>
        </w:rPr>
        <w:lastRenderedPageBreak/>
        <w:t>Consistency:</w:t>
      </w:r>
      <w:r w:rsidR="11A8E9E1" w:rsidRPr="00F022A8">
        <w:rPr>
          <w:rFonts w:eastAsia="Arial" w:cs="Arial"/>
        </w:rPr>
        <w:t xml:space="preserve"> Increase the number of posts to 20.</w:t>
      </w:r>
      <w:r w:rsidR="6A8DBD59" w:rsidRPr="00F022A8">
        <w:rPr>
          <w:rFonts w:eastAsia="Arial" w:cs="Arial"/>
        </w:rPr>
        <w:t xml:space="preserve"> IG4U also provides a scale to display how much of the target has been achieved.</w:t>
      </w:r>
    </w:p>
    <w:p w14:paraId="038D94A5" w14:textId="51D7A859" w:rsidR="6A8DBD59" w:rsidRPr="00F022A8" w:rsidRDefault="6A8DBD59" w:rsidP="00DE7AC9">
      <w:pPr>
        <w:pStyle w:val="ListParagraph"/>
        <w:numPr>
          <w:ilvl w:val="0"/>
          <w:numId w:val="84"/>
        </w:numPr>
        <w:jc w:val="both"/>
        <w:rPr>
          <w:rFonts w:eastAsia="Arial" w:cs="Arial"/>
        </w:rPr>
      </w:pPr>
      <w:r w:rsidRPr="00F022A8">
        <w:rPr>
          <w:rFonts w:eastAsia="Arial" w:cs="Arial"/>
        </w:rPr>
        <w:t xml:space="preserve">Hashtags: </w:t>
      </w:r>
      <w:r w:rsidR="6521521F" w:rsidRPr="00F022A8">
        <w:rPr>
          <w:rFonts w:eastAsia="Arial" w:cs="Arial"/>
        </w:rPr>
        <w:t xml:space="preserve">Hashtags is one way of reaching to people of </w:t>
      </w:r>
      <w:r w:rsidR="00721503" w:rsidRPr="00F022A8">
        <w:rPr>
          <w:rFonts w:eastAsia="Arial" w:cs="Arial"/>
        </w:rPr>
        <w:t>similar</w:t>
      </w:r>
      <w:r w:rsidR="6521521F" w:rsidRPr="00F022A8">
        <w:rPr>
          <w:rFonts w:eastAsia="Arial" w:cs="Arial"/>
        </w:rPr>
        <w:t xml:space="preserve"> </w:t>
      </w:r>
      <w:r w:rsidR="00721503" w:rsidRPr="00F022A8">
        <w:rPr>
          <w:rFonts w:eastAsia="Arial" w:cs="Arial"/>
        </w:rPr>
        <w:t>interests</w:t>
      </w:r>
      <w:r w:rsidR="6521521F" w:rsidRPr="00F022A8">
        <w:rPr>
          <w:rFonts w:eastAsia="Arial" w:cs="Arial"/>
        </w:rPr>
        <w:t xml:space="preserve">. </w:t>
      </w:r>
      <w:r w:rsidRPr="00F022A8">
        <w:rPr>
          <w:rFonts w:eastAsia="Arial" w:cs="Arial"/>
        </w:rPr>
        <w:t>Based on the identified top 3 topics (</w:t>
      </w:r>
      <w:proofErr w:type="spellStart"/>
      <w:r w:rsidRPr="00F022A8">
        <w:rPr>
          <w:rFonts w:eastAsia="Arial" w:cs="Arial"/>
        </w:rPr>
        <w:t>Shop_Business_Advertisement</w:t>
      </w:r>
      <w:proofErr w:type="spellEnd"/>
      <w:r w:rsidRPr="00F022A8">
        <w:rPr>
          <w:rFonts w:eastAsia="Arial" w:cs="Arial"/>
        </w:rPr>
        <w:t xml:space="preserve">, lifestyle health and food) and the 3 million </w:t>
      </w:r>
      <w:r w:rsidR="00721503" w:rsidRPr="00F022A8">
        <w:rPr>
          <w:rFonts w:eastAsia="Arial" w:cs="Arial"/>
        </w:rPr>
        <w:t>Instagram</w:t>
      </w:r>
      <w:r w:rsidR="26F96EB2" w:rsidRPr="00F022A8">
        <w:rPr>
          <w:rFonts w:eastAsia="Arial" w:cs="Arial"/>
        </w:rPr>
        <w:t xml:space="preserve"> profile/post that we had used for the training, IG4U recommends some hashtags such as that gives a starting point:</w:t>
      </w:r>
    </w:p>
    <w:p w14:paraId="7E7B8917" w14:textId="377CF591" w:rsidR="26F96EB2" w:rsidRPr="00F022A8" w:rsidRDefault="26F96EB2" w:rsidP="4112B1B5">
      <w:pPr>
        <w:pStyle w:val="ListParagraph"/>
        <w:numPr>
          <w:ilvl w:val="0"/>
          <w:numId w:val="83"/>
        </w:numPr>
        <w:rPr>
          <w:rFonts w:eastAsia="Arial" w:cs="Arial"/>
        </w:rPr>
      </w:pPr>
      <w:r w:rsidRPr="00F022A8">
        <w:rPr>
          <w:rFonts w:eastAsia="Arial" w:cs="Arial"/>
        </w:rPr>
        <w:t>#notrespassing</w:t>
      </w:r>
    </w:p>
    <w:p w14:paraId="4EBE1060" w14:textId="014BCF16" w:rsidR="26F96EB2" w:rsidRPr="00F022A8" w:rsidRDefault="26F96EB2" w:rsidP="4112B1B5">
      <w:pPr>
        <w:pStyle w:val="ListParagraph"/>
        <w:numPr>
          <w:ilvl w:val="0"/>
          <w:numId w:val="83"/>
        </w:numPr>
        <w:rPr>
          <w:rFonts w:eastAsia="Arial" w:cs="Arial"/>
        </w:rPr>
      </w:pPr>
      <w:r w:rsidRPr="00F022A8">
        <w:rPr>
          <w:rFonts w:eastAsia="Arial" w:cs="Arial"/>
        </w:rPr>
        <w:t>#boho</w:t>
      </w:r>
    </w:p>
    <w:p w14:paraId="0A99185E" w14:textId="782A7164" w:rsidR="26F96EB2" w:rsidRPr="00F022A8" w:rsidRDefault="26F96EB2" w:rsidP="4112B1B5">
      <w:pPr>
        <w:pStyle w:val="ListParagraph"/>
        <w:numPr>
          <w:ilvl w:val="0"/>
          <w:numId w:val="83"/>
        </w:numPr>
        <w:rPr>
          <w:rFonts w:eastAsia="Arial" w:cs="Arial"/>
        </w:rPr>
      </w:pPr>
      <w:r w:rsidRPr="00F022A8">
        <w:rPr>
          <w:rFonts w:eastAsia="Arial" w:cs="Arial"/>
        </w:rPr>
        <w:t>#sandals</w:t>
      </w:r>
    </w:p>
    <w:p w14:paraId="32299B07" w14:textId="4C59C78A" w:rsidR="26F96EB2" w:rsidRPr="00F022A8" w:rsidRDefault="26F96EB2" w:rsidP="4112B1B5">
      <w:pPr>
        <w:pStyle w:val="ListParagraph"/>
        <w:numPr>
          <w:ilvl w:val="0"/>
          <w:numId w:val="83"/>
        </w:numPr>
        <w:rPr>
          <w:rFonts w:eastAsia="Arial" w:cs="Arial"/>
        </w:rPr>
      </w:pPr>
      <w:r w:rsidRPr="00F022A8">
        <w:rPr>
          <w:rFonts w:eastAsia="Arial" w:cs="Arial"/>
        </w:rPr>
        <w:t>#последнийзвонок</w:t>
      </w:r>
    </w:p>
    <w:p w14:paraId="683E6462" w14:textId="3EFE7584" w:rsidR="26F96EB2" w:rsidRPr="00F022A8" w:rsidRDefault="26F96EB2" w:rsidP="4112B1B5">
      <w:pPr>
        <w:pStyle w:val="ListParagraph"/>
        <w:numPr>
          <w:ilvl w:val="0"/>
          <w:numId w:val="83"/>
        </w:numPr>
        <w:rPr>
          <w:rFonts w:eastAsia="Arial" w:cs="Arial"/>
        </w:rPr>
      </w:pPr>
      <w:r w:rsidRPr="00F022A8">
        <w:rPr>
          <w:rFonts w:eastAsia="Arial" w:cs="Arial"/>
        </w:rPr>
        <w:t>#natural</w:t>
      </w:r>
    </w:p>
    <w:p w14:paraId="773A1FF6" w14:textId="3E3EE5A6" w:rsidR="26F96EB2" w:rsidRPr="00F022A8" w:rsidRDefault="26F96EB2" w:rsidP="4112B1B5">
      <w:pPr>
        <w:pStyle w:val="ListParagraph"/>
        <w:numPr>
          <w:ilvl w:val="0"/>
          <w:numId w:val="83"/>
        </w:numPr>
        <w:rPr>
          <w:rFonts w:eastAsia="Arial" w:cs="Arial"/>
        </w:rPr>
      </w:pPr>
      <w:r w:rsidRPr="00F022A8">
        <w:rPr>
          <w:rFonts w:eastAsia="Arial" w:cs="Arial"/>
        </w:rPr>
        <w:t>#tree</w:t>
      </w:r>
    </w:p>
    <w:p w14:paraId="5B5BC0C9" w14:textId="13269E7B" w:rsidR="26F96EB2" w:rsidRPr="00F022A8" w:rsidRDefault="26F96EB2" w:rsidP="4112B1B5">
      <w:pPr>
        <w:pStyle w:val="ListParagraph"/>
        <w:numPr>
          <w:ilvl w:val="0"/>
          <w:numId w:val="83"/>
        </w:numPr>
        <w:rPr>
          <w:rFonts w:eastAsia="Arial" w:cs="Arial"/>
        </w:rPr>
      </w:pPr>
      <w:r w:rsidRPr="00F022A8">
        <w:rPr>
          <w:rFonts w:eastAsia="Arial" w:cs="Arial"/>
        </w:rPr>
        <w:t>#bjj</w:t>
      </w:r>
    </w:p>
    <w:p w14:paraId="030EE74E" w14:textId="299577A2" w:rsidR="26F96EB2" w:rsidRPr="00F022A8" w:rsidRDefault="26F96EB2" w:rsidP="4112B1B5">
      <w:pPr>
        <w:pStyle w:val="ListParagraph"/>
        <w:numPr>
          <w:ilvl w:val="0"/>
          <w:numId w:val="83"/>
        </w:numPr>
        <w:rPr>
          <w:rFonts w:eastAsia="Arial" w:cs="Arial"/>
        </w:rPr>
      </w:pPr>
      <w:r w:rsidRPr="00F022A8">
        <w:rPr>
          <w:rFonts w:eastAsia="Arial" w:cs="Arial"/>
        </w:rPr>
        <w:t>#jiujitsu</w:t>
      </w:r>
    </w:p>
    <w:p w14:paraId="3BB84CE6" w14:textId="3D6104C9" w:rsidR="26F96EB2" w:rsidRPr="00F022A8" w:rsidRDefault="26F96EB2" w:rsidP="00DE7AC9">
      <w:pPr>
        <w:pStyle w:val="ListParagraph"/>
        <w:numPr>
          <w:ilvl w:val="0"/>
          <w:numId w:val="83"/>
        </w:numPr>
        <w:jc w:val="both"/>
        <w:rPr>
          <w:rFonts w:eastAsia="Arial" w:cs="Arial"/>
        </w:rPr>
      </w:pPr>
      <w:r w:rsidRPr="00F022A8">
        <w:rPr>
          <w:rFonts w:eastAsia="Arial" w:cs="Arial"/>
        </w:rPr>
        <w:t>#brazilianjiujitsu</w:t>
      </w:r>
    </w:p>
    <w:p w14:paraId="5AF271C8" w14:textId="310003E8" w:rsidR="26F96EB2" w:rsidRPr="00F022A8" w:rsidRDefault="26F96EB2" w:rsidP="00DE7AC9">
      <w:pPr>
        <w:pStyle w:val="ListParagraph"/>
        <w:numPr>
          <w:ilvl w:val="0"/>
          <w:numId w:val="84"/>
        </w:numPr>
        <w:jc w:val="both"/>
        <w:rPr>
          <w:rFonts w:eastAsia="Arial" w:cs="Arial"/>
        </w:rPr>
      </w:pPr>
      <w:r w:rsidRPr="00F022A8">
        <w:rPr>
          <w:rFonts w:eastAsia="Arial" w:cs="Arial"/>
        </w:rPr>
        <w:t>Collaboration with other accounts: Collaboration helps to reach diversified customers with similar interests who is not aware of the page</w:t>
      </w:r>
      <w:r w:rsidR="24B201BF" w:rsidRPr="00F022A8">
        <w:rPr>
          <w:rFonts w:eastAsia="Arial" w:cs="Arial"/>
        </w:rPr>
        <w:t xml:space="preserve"> however customers might be interested in. This helps to introduce the </w:t>
      </w:r>
      <w:r w:rsidR="00721503" w:rsidRPr="00F022A8">
        <w:rPr>
          <w:rFonts w:eastAsia="Arial" w:cs="Arial"/>
        </w:rPr>
        <w:t>Instagram</w:t>
      </w:r>
      <w:r w:rsidR="24B201BF" w:rsidRPr="00F022A8">
        <w:rPr>
          <w:rFonts w:eastAsia="Arial" w:cs="Arial"/>
        </w:rPr>
        <w:t xml:space="preserve"> page with people of similar interests. </w:t>
      </w:r>
      <w:r w:rsidR="4E838B85" w:rsidRPr="00F022A8">
        <w:rPr>
          <w:rFonts w:eastAsia="Arial" w:cs="Arial"/>
        </w:rPr>
        <w:t>Based on the identified top 3 topics (</w:t>
      </w:r>
      <w:proofErr w:type="spellStart"/>
      <w:r w:rsidR="4E838B85" w:rsidRPr="00F022A8">
        <w:rPr>
          <w:rFonts w:eastAsia="Arial" w:cs="Arial"/>
        </w:rPr>
        <w:t>Shop_Business_Advertisement</w:t>
      </w:r>
      <w:proofErr w:type="spellEnd"/>
      <w:r w:rsidR="4E838B85" w:rsidRPr="00F022A8">
        <w:rPr>
          <w:rFonts w:eastAsia="Arial" w:cs="Arial"/>
        </w:rPr>
        <w:t xml:space="preserve">, lifestyle health and food) and the 3 million </w:t>
      </w:r>
      <w:r w:rsidR="00721503" w:rsidRPr="00F022A8">
        <w:rPr>
          <w:rFonts w:eastAsia="Arial" w:cs="Arial"/>
        </w:rPr>
        <w:t>Instagram</w:t>
      </w:r>
      <w:r w:rsidR="4E838B85" w:rsidRPr="00F022A8">
        <w:rPr>
          <w:rFonts w:eastAsia="Arial" w:cs="Arial"/>
        </w:rPr>
        <w:t xml:space="preserve"> profile/post that we had used for the training, IG4U recommends some collaborative such as that gives a starting point:</w:t>
      </w:r>
    </w:p>
    <w:p w14:paraId="7338372C" w14:textId="5D185F10"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@fitnessmarketmexico </w:t>
      </w:r>
    </w:p>
    <w:p w14:paraId="30EEFD58" w14:textId="5E17C64C"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@slimcafe </w:t>
      </w:r>
    </w:p>
    <w:p w14:paraId="455A7593" w14:textId="4F10147B"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@somastudiowinterhude</w:t>
      </w:r>
    </w:p>
    <w:p w14:paraId="796FAE89" w14:textId="2B9B3657"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@augustlifex </w:t>
      </w:r>
    </w:p>
    <w:p w14:paraId="6097357E" w14:textId="5DD4130F"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@augustlifex </w:t>
      </w:r>
    </w:p>
    <w:p w14:paraId="6E397DF0" w14:textId="0598C3CD"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@augustlifex</w:t>
      </w:r>
    </w:p>
    <w:p w14:paraId="4E5ADD42" w14:textId="5108E196"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@khabib_gold </w:t>
      </w:r>
    </w:p>
    <w:p w14:paraId="530DB5CD" w14:textId="690AB6BA"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@atmosfera__track </w:t>
      </w:r>
    </w:p>
    <w:p w14:paraId="1077F8E5" w14:textId="50670BA2"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@operskie13_</w:t>
      </w:r>
    </w:p>
    <w:p w14:paraId="29916E35" w14:textId="4D02A0E2" w:rsidR="4E838B85" w:rsidRPr="00F022A8" w:rsidRDefault="4E838B85" w:rsidP="00DE7AC9">
      <w:pPr>
        <w:pStyle w:val="ListParagraph"/>
        <w:numPr>
          <w:ilvl w:val="0"/>
          <w:numId w:val="84"/>
        </w:numPr>
        <w:jc w:val="both"/>
        <w:rPr>
          <w:rFonts w:eastAsia="Arial" w:cs="Arial"/>
          <w:color w:val="272829"/>
        </w:rPr>
      </w:pPr>
      <w:r w:rsidRPr="00F022A8">
        <w:rPr>
          <w:rFonts w:eastAsia="Arial" w:cs="Arial"/>
          <w:color w:val="272829"/>
        </w:rPr>
        <w:t>Engagement With Followers; Engagement creates a sense of community and loyalty around your brand. It is recommended to start off with a poll on the top 3 topics (</w:t>
      </w:r>
      <w:proofErr w:type="spellStart"/>
      <w:r w:rsidR="0FD06D3A" w:rsidRPr="00F022A8">
        <w:rPr>
          <w:rFonts w:eastAsia="Arial" w:cs="Arial"/>
        </w:rPr>
        <w:t>Shop_Business_Advertisement</w:t>
      </w:r>
      <w:proofErr w:type="spellEnd"/>
      <w:r w:rsidR="0FD06D3A" w:rsidRPr="00F022A8">
        <w:rPr>
          <w:rFonts w:eastAsia="Arial" w:cs="Arial"/>
        </w:rPr>
        <w:t>, lifestyle health and food</w:t>
      </w:r>
      <w:r w:rsidRPr="00F022A8">
        <w:rPr>
          <w:rFonts w:eastAsia="Arial" w:cs="Arial"/>
          <w:color w:val="272829"/>
        </w:rPr>
        <w:t xml:space="preserve">) that is identified by </w:t>
      </w:r>
      <w:r w:rsidR="79161F0F" w:rsidRPr="00F022A8">
        <w:rPr>
          <w:rFonts w:eastAsia="Arial" w:cs="Arial"/>
          <w:color w:val="272829"/>
        </w:rPr>
        <w:t>IG4U.</w:t>
      </w:r>
    </w:p>
    <w:p w14:paraId="6C588D88" w14:textId="6999F08B" w:rsidR="7B6BDA78" w:rsidRPr="00F022A8" w:rsidRDefault="7B6BDA78" w:rsidP="00DE7AC9">
      <w:pPr>
        <w:pStyle w:val="ListParagraph"/>
        <w:numPr>
          <w:ilvl w:val="0"/>
          <w:numId w:val="84"/>
        </w:numPr>
        <w:jc w:val="both"/>
        <w:rPr>
          <w:rFonts w:eastAsia="Arial" w:cs="Arial"/>
          <w:color w:val="272829"/>
        </w:rPr>
      </w:pPr>
      <w:r w:rsidRPr="00F022A8">
        <w:rPr>
          <w:rFonts w:eastAsia="Arial" w:cs="Arial"/>
          <w:color w:val="272829"/>
        </w:rPr>
        <w:t>Instagram ADs:</w:t>
      </w:r>
    </w:p>
    <w:p w14:paraId="7C0D01EA" w14:textId="28DEA0D0" w:rsidR="35F8C697" w:rsidRPr="00F022A8" w:rsidRDefault="35F8C697" w:rsidP="00DE7AC9">
      <w:pPr>
        <w:pStyle w:val="ListParagraph"/>
        <w:numPr>
          <w:ilvl w:val="1"/>
          <w:numId w:val="84"/>
        </w:numPr>
        <w:jc w:val="both"/>
        <w:rPr>
          <w:rFonts w:eastAsia="Arial" w:cs="Arial"/>
          <w:color w:val="272829"/>
        </w:rPr>
      </w:pPr>
      <w:r w:rsidRPr="00F022A8">
        <w:rPr>
          <w:rFonts w:eastAsia="Arial" w:cs="Arial"/>
          <w:color w:val="272829"/>
        </w:rPr>
        <w:t>Turn on Instagram business account and it is free.</w:t>
      </w:r>
    </w:p>
    <w:p w14:paraId="78F878CC" w14:textId="62F2ADA5" w:rsidR="35F8C697" w:rsidRPr="00F022A8" w:rsidRDefault="35F8C697" w:rsidP="00DE7AC9">
      <w:pPr>
        <w:pStyle w:val="ListParagraph"/>
        <w:numPr>
          <w:ilvl w:val="1"/>
          <w:numId w:val="84"/>
        </w:numPr>
        <w:jc w:val="both"/>
        <w:rPr>
          <w:rFonts w:eastAsia="Arial" w:cs="Arial"/>
          <w:color w:val="272829"/>
        </w:rPr>
      </w:pPr>
      <w:r w:rsidRPr="00F022A8">
        <w:rPr>
          <w:rFonts w:eastAsia="Arial" w:cs="Arial"/>
          <w:color w:val="272829"/>
        </w:rPr>
        <w:lastRenderedPageBreak/>
        <w:t>When promoting or marketing various products post in advertisement. This option enables to reach to wider range of audiences.</w:t>
      </w:r>
    </w:p>
    <w:p w14:paraId="22C42AF9" w14:textId="45EB6DD9" w:rsidR="750C7472" w:rsidRPr="00F022A8" w:rsidRDefault="750C7472" w:rsidP="00DE7AC9">
      <w:pPr>
        <w:pStyle w:val="ListParagraph"/>
        <w:numPr>
          <w:ilvl w:val="1"/>
          <w:numId w:val="84"/>
        </w:numPr>
        <w:jc w:val="both"/>
        <w:rPr>
          <w:rFonts w:eastAsia="Arial" w:cs="Arial"/>
          <w:color w:val="272829"/>
        </w:rPr>
      </w:pPr>
      <w:r w:rsidRPr="00F022A8">
        <w:rPr>
          <w:rFonts w:eastAsia="Arial" w:cs="Arial"/>
          <w:color w:val="272829"/>
        </w:rPr>
        <w:t xml:space="preserve">There is also an option to ingress follow button on the </w:t>
      </w:r>
      <w:r w:rsidR="6947ABEE" w:rsidRPr="00F022A8">
        <w:rPr>
          <w:rFonts w:eastAsia="Arial" w:cs="Arial"/>
          <w:color w:val="272829"/>
        </w:rPr>
        <w:t xml:space="preserve">advertisement ensures reach of your account to all levels of </w:t>
      </w:r>
      <w:r w:rsidR="00721503" w:rsidRPr="00F022A8">
        <w:rPr>
          <w:rFonts w:eastAsia="Arial" w:cs="Arial"/>
          <w:color w:val="272829"/>
        </w:rPr>
        <w:t>Instagram</w:t>
      </w:r>
      <w:r w:rsidR="6947ABEE" w:rsidRPr="00F022A8">
        <w:rPr>
          <w:rFonts w:eastAsia="Arial" w:cs="Arial"/>
          <w:color w:val="272829"/>
        </w:rPr>
        <w:t xml:space="preserve"> users.</w:t>
      </w:r>
    </w:p>
    <w:p w14:paraId="46CB0AD2" w14:textId="3CA86D06" w:rsidR="6947ABEE" w:rsidRPr="00F022A8" w:rsidRDefault="6947ABEE" w:rsidP="00DE7AC9">
      <w:pPr>
        <w:pStyle w:val="ListParagraph"/>
        <w:numPr>
          <w:ilvl w:val="1"/>
          <w:numId w:val="84"/>
        </w:numPr>
        <w:jc w:val="both"/>
        <w:rPr>
          <w:rFonts w:eastAsia="DengXian" w:cs="Arial"/>
          <w:color w:val="272829"/>
        </w:rPr>
      </w:pPr>
      <w:r w:rsidRPr="00F022A8">
        <w:rPr>
          <w:rFonts w:eastAsia="Arial" w:cs="Arial"/>
          <w:color w:val="272829"/>
        </w:rPr>
        <w:t xml:space="preserve">Suggested a sample of an engaged ad from the same profile by </w:t>
      </w:r>
      <w:r w:rsidR="00721503" w:rsidRPr="00F022A8">
        <w:rPr>
          <w:rFonts w:eastAsia="Arial" w:cs="Arial"/>
          <w:color w:val="272829"/>
        </w:rPr>
        <w:t>identifying</w:t>
      </w:r>
      <w:r w:rsidRPr="00F022A8">
        <w:rPr>
          <w:rFonts w:eastAsia="Arial" w:cs="Arial"/>
          <w:color w:val="272829"/>
        </w:rPr>
        <w:t xml:space="preserve"> the maximum reach of the post.</w:t>
      </w:r>
    </w:p>
    <w:p w14:paraId="3866974E" w14:textId="671F977C" w:rsidR="1387FE5F" w:rsidRDefault="1387FE5F" w:rsidP="00535E00">
      <w:pPr>
        <w:pStyle w:val="Heading2"/>
      </w:pPr>
      <w:bookmarkStart w:id="225" w:name="_Toc135438689"/>
      <w:r w:rsidRPr="4112B1B5">
        <w:t>IG4U recommendation performance</w:t>
      </w:r>
      <w:bookmarkEnd w:id="225"/>
    </w:p>
    <w:p w14:paraId="31BC27C4" w14:textId="42408926" w:rsidR="2B040FA3" w:rsidRDefault="2B040FA3" w:rsidP="4112B1B5">
      <w:pPr>
        <w:rPr>
          <w:rFonts w:eastAsia="DengXian" w:cs="Arial"/>
        </w:rPr>
      </w:pPr>
      <w:r w:rsidRPr="4112B1B5">
        <w:rPr>
          <w:rFonts w:eastAsia="DengXian" w:cs="Arial"/>
        </w:rPr>
        <w:t xml:space="preserve">We have arranged for a demo with Khushboo on various recommendations and followed up with her on traction of the </w:t>
      </w:r>
      <w:r w:rsidR="00721503" w:rsidRPr="4112B1B5">
        <w:rPr>
          <w:rFonts w:eastAsia="DengXian" w:cs="Arial"/>
        </w:rPr>
        <w:t>Instagram</w:t>
      </w:r>
      <w:r w:rsidRPr="4112B1B5">
        <w:rPr>
          <w:rFonts w:eastAsia="DengXian" w:cs="Arial"/>
        </w:rPr>
        <w:t xml:space="preserve"> page ove</w:t>
      </w:r>
      <w:r w:rsidR="2590740B" w:rsidRPr="4112B1B5">
        <w:rPr>
          <w:rFonts w:eastAsia="DengXian" w:cs="Arial"/>
        </w:rPr>
        <w:t>r a period of month</w:t>
      </w:r>
      <w:r w:rsidRPr="4112B1B5">
        <w:rPr>
          <w:rFonts w:eastAsia="DengXian" w:cs="Arial"/>
        </w:rPr>
        <w:t>.</w:t>
      </w:r>
    </w:p>
    <w:p w14:paraId="5195DDA3" w14:textId="35FEB7C2" w:rsidR="2B040FA3" w:rsidRDefault="2B040FA3" w:rsidP="4112B1B5">
      <w:pPr>
        <w:rPr>
          <w:rFonts w:eastAsia="DengXian" w:cs="Arial"/>
        </w:rPr>
      </w:pPr>
      <w:r w:rsidRPr="4112B1B5">
        <w:rPr>
          <w:rFonts w:eastAsia="DengXian" w:cs="Arial"/>
        </w:rPr>
        <w:t>Summary of the performance</w:t>
      </w:r>
      <w:r w:rsidR="20658F84" w:rsidRPr="4112B1B5">
        <w:rPr>
          <w:rFonts w:eastAsia="DengXian" w:cs="Arial"/>
        </w:rPr>
        <w:t>:</w:t>
      </w:r>
      <w:r w:rsidRPr="4112B1B5">
        <w:rPr>
          <w:rFonts w:eastAsia="DengXian" w:cs="Arial"/>
        </w:rPr>
        <w:t xml:space="preserve"> </w:t>
      </w:r>
    </w:p>
    <w:p w14:paraId="46663023" w14:textId="238D6D48" w:rsidR="1387FE5F" w:rsidRDefault="1387FE5F" w:rsidP="4112B1B5">
      <w:pPr>
        <w:pStyle w:val="ListParagraph"/>
        <w:numPr>
          <w:ilvl w:val="0"/>
          <w:numId w:val="81"/>
        </w:numPr>
        <w:rPr>
          <w:rFonts w:eastAsia="DengXian" w:cs="Arial"/>
        </w:rPr>
      </w:pPr>
      <w:r w:rsidRPr="4112B1B5">
        <w:rPr>
          <w:rFonts w:eastAsia="DengXian" w:cs="Arial"/>
        </w:rPr>
        <w:t>Instagram followers reached 12k from 11.2k.</w:t>
      </w:r>
    </w:p>
    <w:p w14:paraId="46D56B6F" w14:textId="73580217" w:rsidR="1387FE5F" w:rsidRDefault="1387FE5F" w:rsidP="4112B1B5">
      <w:pPr>
        <w:pStyle w:val="ListParagraph"/>
        <w:numPr>
          <w:ilvl w:val="0"/>
          <w:numId w:val="81"/>
        </w:numPr>
        <w:rPr>
          <w:rFonts w:eastAsia="DengXian" w:cs="Arial"/>
        </w:rPr>
      </w:pPr>
      <w:r w:rsidRPr="4112B1B5">
        <w:rPr>
          <w:rFonts w:eastAsia="DengXian" w:cs="Arial"/>
        </w:rPr>
        <w:t>Impression reached 15% from 13%.</w:t>
      </w:r>
    </w:p>
    <w:p w14:paraId="63CD5E67" w14:textId="44FB8BE0" w:rsidR="1387FE5F" w:rsidRDefault="1387FE5F" w:rsidP="4112B1B5">
      <w:pPr>
        <w:pStyle w:val="ListParagraph"/>
        <w:numPr>
          <w:ilvl w:val="0"/>
          <w:numId w:val="81"/>
        </w:numPr>
        <w:rPr>
          <w:rFonts w:eastAsia="DengXian" w:cs="Arial"/>
        </w:rPr>
      </w:pPr>
      <w:r w:rsidRPr="4112B1B5">
        <w:rPr>
          <w:rFonts w:eastAsia="DengXian" w:cs="Arial"/>
        </w:rPr>
        <w:t>Likes reached 40% of the target from 30%.</w:t>
      </w:r>
    </w:p>
    <w:p w14:paraId="2E7DF4C9" w14:textId="3F67D134" w:rsidR="04F11FBE" w:rsidRDefault="04F11FBE" w:rsidP="4112B1B5">
      <w:pPr>
        <w:pStyle w:val="ListParagraph"/>
        <w:numPr>
          <w:ilvl w:val="0"/>
          <w:numId w:val="81"/>
        </w:numPr>
        <w:rPr>
          <w:rFonts w:eastAsia="DengXian" w:cs="Arial"/>
        </w:rPr>
      </w:pPr>
      <w:r w:rsidRPr="4112B1B5">
        <w:rPr>
          <w:rFonts w:eastAsia="DengXian" w:cs="Arial"/>
        </w:rPr>
        <w:t>Median likes reached 78 likes from 50 likes.</w:t>
      </w:r>
    </w:p>
    <w:p w14:paraId="62F9706F" w14:textId="3842569B" w:rsidR="00701E0E" w:rsidRDefault="00701E0E" w:rsidP="00701E0E">
      <w:pPr>
        <w:pStyle w:val="Heading2"/>
      </w:pPr>
      <w:bookmarkStart w:id="226" w:name="_Toc135438690"/>
      <w:r w:rsidRPr="4112B1B5">
        <w:t>Khushboo on IG4U</w:t>
      </w:r>
      <w:bookmarkEnd w:id="226"/>
    </w:p>
    <w:p w14:paraId="159D98E8" w14:textId="73F256FC" w:rsidR="48FB676D" w:rsidRDefault="48FB676D" w:rsidP="4112B1B5">
      <w:pPr>
        <w:rPr>
          <w:rFonts w:eastAsia="DengXian" w:cs="Arial"/>
        </w:rPr>
      </w:pPr>
      <w:r w:rsidRPr="00F022A8">
        <w:rPr>
          <w:rFonts w:eastAsia="DengXian" w:cs="Arial"/>
        </w:rPr>
        <w:t xml:space="preserve">Khushboo </w:t>
      </w:r>
      <w:r w:rsidR="00DB4432" w:rsidRPr="00F022A8">
        <w:rPr>
          <w:rFonts w:eastAsia="DengXian" w:cs="Arial"/>
        </w:rPr>
        <w:t>about</w:t>
      </w:r>
      <w:r w:rsidRPr="00F022A8">
        <w:rPr>
          <w:rFonts w:eastAsia="DengXian" w:cs="Arial"/>
        </w:rPr>
        <w:t xml:space="preserve"> IG4U on her own </w:t>
      </w:r>
      <w:r w:rsidRPr="4112B1B5">
        <w:rPr>
          <w:rFonts w:eastAsia="DengXian" w:cs="Arial"/>
        </w:rPr>
        <w:t>words</w:t>
      </w:r>
      <w:r w:rsidR="2F7E6109" w:rsidRPr="4112B1B5">
        <w:rPr>
          <w:rFonts w:eastAsia="DengXian" w:cs="Arial"/>
        </w:rPr>
        <w:t xml:space="preserve"> (transcript from Khushboo’s video on IG4U)</w:t>
      </w:r>
      <w:r w:rsidRPr="4112B1B5">
        <w:rPr>
          <w:rFonts w:eastAsia="DengXian" w:cs="Arial"/>
        </w:rPr>
        <w:t>:</w:t>
      </w:r>
    </w:p>
    <w:tbl>
      <w:tblPr>
        <w:tblStyle w:val="TableGrid"/>
        <w:tblW w:w="0" w:type="auto"/>
        <w:tblLayout w:type="fixed"/>
        <w:tblLook w:val="06A0" w:firstRow="1" w:lastRow="0" w:firstColumn="1" w:lastColumn="0" w:noHBand="1" w:noVBand="1"/>
      </w:tblPr>
      <w:tblGrid>
        <w:gridCol w:w="9015"/>
      </w:tblGrid>
      <w:tr w:rsidR="4112B1B5" w14:paraId="566A06AE" w14:textId="77777777" w:rsidTr="4112B1B5">
        <w:trPr>
          <w:trHeight w:val="300"/>
        </w:trPr>
        <w:tc>
          <w:tcPr>
            <w:tcW w:w="9015" w:type="dxa"/>
          </w:tcPr>
          <w:p w14:paraId="714228E7" w14:textId="2CD25B06" w:rsidR="3586244B" w:rsidRDefault="3586244B">
            <w:r w:rsidRPr="4112B1B5">
              <w:rPr>
                <w:rFonts w:ascii="Times New Roman" w:eastAsia="Times New Roman" w:hAnsi="Times New Roman" w:cs="Times New Roman"/>
                <w:sz w:val="20"/>
                <w:szCs w:val="20"/>
              </w:rPr>
              <w:t>Speaker 1 (00:00):</w:t>
            </w:r>
          </w:p>
          <w:p w14:paraId="779D997B" w14:textId="61E22300" w:rsidR="3586244B" w:rsidRDefault="3586244B">
            <w:r w:rsidRPr="4112B1B5">
              <w:rPr>
                <w:rFonts w:ascii="Times New Roman" w:eastAsia="Times New Roman" w:hAnsi="Times New Roman" w:cs="Times New Roman"/>
                <w:sz w:val="20"/>
                <w:szCs w:val="20"/>
              </w:rPr>
              <w:t xml:space="preserve">Hey guys, this is </w:t>
            </w:r>
            <w:r w:rsidR="002A13A4" w:rsidRPr="4112B1B5">
              <w:rPr>
                <w:rFonts w:ascii="Times New Roman" w:eastAsia="Times New Roman" w:hAnsi="Times New Roman" w:cs="Times New Roman"/>
                <w:sz w:val="20"/>
                <w:szCs w:val="20"/>
              </w:rPr>
              <w:t>Khushboo</w:t>
            </w:r>
            <w:r w:rsidRPr="4112B1B5">
              <w:rPr>
                <w:rFonts w:ascii="Times New Roman" w:eastAsia="Times New Roman" w:hAnsi="Times New Roman" w:cs="Times New Roman"/>
                <w:sz w:val="20"/>
                <w:szCs w:val="20"/>
              </w:rPr>
              <w:t xml:space="preserve"> and I'm a fashion and style influencer just want to share a small feedback related to the application. That was shared to me by IG4U team (Zhou, Sujatha, Jun </w:t>
            </w:r>
            <w:r w:rsidR="00721503" w:rsidRPr="4112B1B5">
              <w:rPr>
                <w:rFonts w:ascii="Times New Roman" w:eastAsia="Times New Roman" w:hAnsi="Times New Roman" w:cs="Times New Roman"/>
                <w:sz w:val="20"/>
                <w:szCs w:val="20"/>
              </w:rPr>
              <w:t>Ming</w:t>
            </w:r>
            <w:r w:rsidRPr="4112B1B5">
              <w:rPr>
                <w:rFonts w:ascii="Times New Roman" w:eastAsia="Times New Roman" w:hAnsi="Times New Roman" w:cs="Times New Roman"/>
                <w:sz w:val="20"/>
                <w:szCs w:val="20"/>
              </w:rPr>
              <w:t xml:space="preserve"> and Bryan) in stuff for you. It was an amazing experience for me to use this application. It helped me a lot to understand my page statistics. I got to know a lot more about my Pace than what I was doing before I use the app.</w:t>
            </w:r>
          </w:p>
          <w:p w14:paraId="6EE83A4A" w14:textId="54FC377D" w:rsidR="3586244B" w:rsidRDefault="3586244B">
            <w:r w:rsidRPr="4112B1B5">
              <w:rPr>
                <w:rFonts w:ascii="Times New Roman" w:eastAsia="Times New Roman" w:hAnsi="Times New Roman" w:cs="Times New Roman"/>
                <w:sz w:val="20"/>
                <w:szCs w:val="20"/>
              </w:rPr>
              <w:t xml:space="preserve"> </w:t>
            </w:r>
          </w:p>
          <w:p w14:paraId="0C8DB3B9" w14:textId="15C660DA" w:rsidR="3586244B" w:rsidRDefault="3586244B">
            <w:r w:rsidRPr="4112B1B5">
              <w:rPr>
                <w:rFonts w:ascii="Times New Roman" w:eastAsia="Times New Roman" w:hAnsi="Times New Roman" w:cs="Times New Roman"/>
                <w:sz w:val="20"/>
                <w:szCs w:val="20"/>
              </w:rPr>
              <w:t>Speaker 1 (00:31):</w:t>
            </w:r>
          </w:p>
          <w:p w14:paraId="58677A7C" w14:textId="378787E4" w:rsidR="3586244B" w:rsidRDefault="3586244B">
            <w:r w:rsidRPr="4112B1B5">
              <w:rPr>
                <w:rFonts w:ascii="Times New Roman" w:eastAsia="Times New Roman" w:hAnsi="Times New Roman" w:cs="Times New Roman"/>
                <w:sz w:val="20"/>
                <w:szCs w:val="20"/>
              </w:rPr>
              <w:t xml:space="preserve"> So, So to be very Frank, yes, Instagram do, provide </w:t>
            </w:r>
            <w:r w:rsidR="00721503" w:rsidRPr="4112B1B5">
              <w:rPr>
                <w:rFonts w:ascii="Times New Roman" w:eastAsia="Times New Roman" w:hAnsi="Times New Roman" w:cs="Times New Roman"/>
                <w:sz w:val="20"/>
                <w:szCs w:val="20"/>
              </w:rPr>
              <w:t>a lot</w:t>
            </w:r>
            <w:r w:rsidRPr="4112B1B5">
              <w:rPr>
                <w:rFonts w:ascii="Times New Roman" w:eastAsia="Times New Roman" w:hAnsi="Times New Roman" w:cs="Times New Roman"/>
                <w:sz w:val="20"/>
                <w:szCs w:val="20"/>
              </w:rPr>
              <w:t xml:space="preserve"> of insights, but the insights that I got to know. And the suggestions that I got from IG4U team implementing those, it helped me to increase my followers. It helped me to increase my Impressions, and I have gained a lot more followers. And my videos are having better views now. So, yes, I would definitely like to thank IG4U team for all her</w:t>
            </w:r>
          </w:p>
          <w:p w14:paraId="1DFEC44A" w14:textId="3D5D2D79" w:rsidR="3586244B" w:rsidRDefault="3586244B">
            <w:r w:rsidRPr="4112B1B5">
              <w:rPr>
                <w:rFonts w:ascii="Times New Roman" w:eastAsia="Times New Roman" w:hAnsi="Times New Roman" w:cs="Times New Roman"/>
                <w:sz w:val="20"/>
                <w:szCs w:val="20"/>
              </w:rPr>
              <w:t xml:space="preserve"> </w:t>
            </w:r>
          </w:p>
          <w:p w14:paraId="04A8ED42" w14:textId="06368F97" w:rsidR="3586244B" w:rsidRDefault="3586244B">
            <w:r w:rsidRPr="4112B1B5">
              <w:rPr>
                <w:rFonts w:ascii="Times New Roman" w:eastAsia="Times New Roman" w:hAnsi="Times New Roman" w:cs="Times New Roman"/>
                <w:sz w:val="20"/>
                <w:szCs w:val="20"/>
              </w:rPr>
              <w:t>Speaker 1 (01:01):</w:t>
            </w:r>
          </w:p>
          <w:p w14:paraId="734B740A" w14:textId="3E9796E5" w:rsidR="3586244B" w:rsidRDefault="3586244B">
            <w:r w:rsidRPr="4112B1B5">
              <w:rPr>
                <w:rFonts w:ascii="Times New Roman" w:eastAsia="Times New Roman" w:hAnsi="Times New Roman" w:cs="Times New Roman"/>
                <w:sz w:val="20"/>
                <w:szCs w:val="20"/>
              </w:rPr>
              <w:t>support. Support and helping me to figure out what my page needs the most. And yes, it's an amazing app. Thank you so much IG4U team.</w:t>
            </w:r>
          </w:p>
          <w:p w14:paraId="0C2120F9" w14:textId="1955CCD8" w:rsidR="4112B1B5" w:rsidRDefault="4112B1B5" w:rsidP="002A13A4">
            <w:pPr>
              <w:keepNext/>
              <w:rPr>
                <w:rFonts w:eastAsia="DengXian" w:cs="Arial"/>
              </w:rPr>
            </w:pPr>
          </w:p>
        </w:tc>
      </w:tr>
    </w:tbl>
    <w:p w14:paraId="39F0451B" w14:textId="58057433" w:rsidR="002A13A4" w:rsidRPr="00F5208D" w:rsidRDefault="002A13A4" w:rsidP="00F5208D">
      <w:pPr>
        <w:jc w:val="center"/>
        <w:rPr>
          <w:i/>
          <w:iCs/>
        </w:rPr>
      </w:pPr>
      <w:bookmarkStart w:id="227" w:name="_Toc135431764"/>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34</w:t>
      </w:r>
      <w:r w:rsidRPr="00F5208D">
        <w:rPr>
          <w:i/>
          <w:iCs/>
          <w:noProof/>
        </w:rPr>
        <w:fldChar w:fldCharType="end"/>
      </w:r>
      <w:r w:rsidRPr="00F5208D">
        <w:rPr>
          <w:i/>
          <w:iCs/>
        </w:rPr>
        <w:t xml:space="preserve"> Transcript of Khushboo's review of IG4U</w:t>
      </w:r>
      <w:bookmarkEnd w:id="227"/>
    </w:p>
    <w:p w14:paraId="55E36E20" w14:textId="77777777" w:rsidR="002A13A4" w:rsidRDefault="741A0487" w:rsidP="002A13A4">
      <w:pPr>
        <w:keepNext/>
        <w:jc w:val="center"/>
      </w:pPr>
      <w:r>
        <w:rPr>
          <w:noProof/>
        </w:rPr>
        <w:lastRenderedPageBreak/>
        <w:drawing>
          <wp:inline distT="0" distB="0" distL="0" distR="0" wp14:anchorId="1B8E3148" wp14:editId="30F3B094">
            <wp:extent cx="4572000" cy="2457450"/>
            <wp:effectExtent l="0" t="0" r="0" b="0"/>
            <wp:docPr id="14327385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92F1956" w14:textId="055E1155" w:rsidR="00A24DFC" w:rsidRPr="00F5208D" w:rsidRDefault="002A13A4" w:rsidP="00F5208D">
      <w:pPr>
        <w:jc w:val="center"/>
        <w:rPr>
          <w:rFonts w:eastAsiaTheme="majorEastAsia" w:cs="Arial"/>
          <w:b/>
          <w:i/>
          <w:iCs/>
          <w:color w:val="002060"/>
          <w:sz w:val="32"/>
          <w:szCs w:val="32"/>
        </w:rPr>
      </w:pPr>
      <w:bookmarkStart w:id="228" w:name="_Toc135431765"/>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35</w:t>
      </w:r>
      <w:r w:rsidRPr="00F5208D">
        <w:rPr>
          <w:i/>
          <w:iCs/>
          <w:noProof/>
        </w:rPr>
        <w:fldChar w:fldCharType="end"/>
      </w:r>
      <w:r w:rsidRPr="00F5208D">
        <w:rPr>
          <w:i/>
          <w:iCs/>
        </w:rPr>
        <w:t xml:space="preserve"> Screenshot of Khushboo's review of IG4U</w:t>
      </w:r>
      <w:bookmarkStart w:id="229" w:name="_Toc133134630"/>
      <w:bookmarkEnd w:id="228"/>
      <w:r w:rsidR="00A24DFC" w:rsidRPr="00F5208D">
        <w:rPr>
          <w:rFonts w:cs="Arial"/>
          <w:i/>
          <w:iCs/>
        </w:rPr>
        <w:br w:type="page"/>
      </w:r>
    </w:p>
    <w:p w14:paraId="2ED3E553" w14:textId="567D623B" w:rsidR="0021076B" w:rsidRPr="00644CA5" w:rsidRDefault="0021076B" w:rsidP="00BF716F">
      <w:pPr>
        <w:pStyle w:val="Heading1"/>
        <w:rPr>
          <w:rFonts w:cs="Arial"/>
        </w:rPr>
      </w:pPr>
      <w:bookmarkStart w:id="230" w:name="_Toc135438691"/>
      <w:r w:rsidRPr="311B86F1">
        <w:rPr>
          <w:rFonts w:cs="Arial"/>
        </w:rPr>
        <w:lastRenderedPageBreak/>
        <w:t>Conclusion</w:t>
      </w:r>
      <w:bookmarkEnd w:id="229"/>
      <w:bookmarkEnd w:id="230"/>
    </w:p>
    <w:p w14:paraId="6F59DC44" w14:textId="40E766A0" w:rsidR="0021076B" w:rsidRPr="00644CA5" w:rsidRDefault="00BF716F" w:rsidP="007C2C85">
      <w:pPr>
        <w:pStyle w:val="Heading2"/>
        <w:rPr>
          <w:rFonts w:cs="Arial"/>
        </w:rPr>
      </w:pPr>
      <w:bookmarkStart w:id="231" w:name="_Toc133134631"/>
      <w:bookmarkStart w:id="232" w:name="_Toc135438692"/>
      <w:r w:rsidRPr="357EC751">
        <w:rPr>
          <w:rFonts w:cs="Arial"/>
        </w:rPr>
        <w:t>Project Conclusion</w:t>
      </w:r>
      <w:bookmarkEnd w:id="231"/>
      <w:bookmarkEnd w:id="232"/>
    </w:p>
    <w:p w14:paraId="0923C0CB" w14:textId="30709341" w:rsidR="00DA793B" w:rsidRPr="00644CA5" w:rsidRDefault="00401F9F" w:rsidP="00157A5D">
      <w:pPr>
        <w:jc w:val="both"/>
        <w:rPr>
          <w:rFonts w:cs="Arial"/>
        </w:rPr>
      </w:pPr>
      <w:r>
        <w:rPr>
          <w:rFonts w:cs="Arial"/>
        </w:rPr>
        <w:t xml:space="preserve">In this project, all the team members have put in a great amount of effort in the development of IG4U. </w:t>
      </w:r>
      <w:r w:rsidR="00172322">
        <w:rPr>
          <w:rFonts w:cs="Arial"/>
        </w:rPr>
        <w:t xml:space="preserve">The hard work, coupled with </w:t>
      </w:r>
      <w:r w:rsidR="0EA4E42D" w:rsidRPr="49A08A91">
        <w:rPr>
          <w:rFonts w:cs="Arial"/>
        </w:rPr>
        <w:t xml:space="preserve">Sujatha’s </w:t>
      </w:r>
      <w:r w:rsidR="00A24DFC">
        <w:rPr>
          <w:rFonts w:cs="Arial"/>
        </w:rPr>
        <w:t xml:space="preserve">skilful </w:t>
      </w:r>
      <w:r w:rsidR="0EA4E42D" w:rsidRPr="49A08A91">
        <w:rPr>
          <w:rFonts w:cs="Arial"/>
        </w:rPr>
        <w:t xml:space="preserve">coding capabilities, </w:t>
      </w:r>
      <w:r w:rsidR="00172322">
        <w:rPr>
          <w:rFonts w:cs="Arial"/>
        </w:rPr>
        <w:t>led to the successful</w:t>
      </w:r>
      <w:r w:rsidR="0EA4E42D" w:rsidRPr="49A08A91">
        <w:rPr>
          <w:rFonts w:cs="Arial"/>
        </w:rPr>
        <w:t xml:space="preserve"> develop</w:t>
      </w:r>
      <w:r w:rsidR="00172322">
        <w:rPr>
          <w:rFonts w:cs="Arial"/>
        </w:rPr>
        <w:t>ment of</w:t>
      </w:r>
      <w:r w:rsidR="0EA4E42D" w:rsidRPr="49A08A91">
        <w:rPr>
          <w:rFonts w:cs="Arial"/>
        </w:rPr>
        <w:t xml:space="preserve"> a recommendation system for Insta</w:t>
      </w:r>
      <w:r w:rsidR="00EF5899" w:rsidRPr="49A08A91">
        <w:rPr>
          <w:rFonts w:cs="Arial"/>
        </w:rPr>
        <w:t>g</w:t>
      </w:r>
      <w:r w:rsidR="0EA4E42D" w:rsidRPr="49A08A91">
        <w:rPr>
          <w:rFonts w:cs="Arial"/>
        </w:rPr>
        <w:t xml:space="preserve">ram </w:t>
      </w:r>
      <w:r w:rsidR="1FE478A7" w:rsidRPr="49A08A91">
        <w:rPr>
          <w:rFonts w:cs="Arial"/>
        </w:rPr>
        <w:t>account prediction and promotion.</w:t>
      </w:r>
    </w:p>
    <w:p w14:paraId="31B2EB0F" w14:textId="7EB2C235" w:rsidR="1FE478A7" w:rsidRDefault="00172322" w:rsidP="00157A5D">
      <w:pPr>
        <w:jc w:val="both"/>
        <w:rPr>
          <w:rFonts w:cs="Arial"/>
        </w:rPr>
      </w:pPr>
      <w:r>
        <w:rPr>
          <w:rFonts w:cs="Arial"/>
        </w:rPr>
        <w:t xml:space="preserve">It has been established that </w:t>
      </w:r>
      <w:r w:rsidR="1FE478A7" w:rsidRPr="69218897">
        <w:rPr>
          <w:rFonts w:cs="Arial"/>
        </w:rPr>
        <w:t xml:space="preserve">the data </w:t>
      </w:r>
      <w:r>
        <w:rPr>
          <w:rFonts w:cs="Arial"/>
        </w:rPr>
        <w:t xml:space="preserve">could be </w:t>
      </w:r>
      <w:r w:rsidR="1FE478A7" w:rsidRPr="69218897">
        <w:rPr>
          <w:rFonts w:cs="Arial"/>
        </w:rPr>
        <w:t>processed smoothly</w:t>
      </w:r>
      <w:r>
        <w:rPr>
          <w:rFonts w:cs="Arial"/>
        </w:rPr>
        <w:t xml:space="preserve"> in IG4U</w:t>
      </w:r>
      <w:r w:rsidR="1FE478A7" w:rsidRPr="69218897">
        <w:rPr>
          <w:rFonts w:cs="Arial"/>
        </w:rPr>
        <w:t>, and</w:t>
      </w:r>
      <w:r>
        <w:rPr>
          <w:rFonts w:cs="Arial"/>
        </w:rPr>
        <w:t xml:space="preserve"> all the 3</w:t>
      </w:r>
      <w:r w:rsidR="1FE478A7" w:rsidRPr="69218897">
        <w:rPr>
          <w:rFonts w:cs="Arial"/>
        </w:rPr>
        <w:t xml:space="preserve"> model</w:t>
      </w:r>
      <w:r>
        <w:rPr>
          <w:rFonts w:cs="Arial"/>
        </w:rPr>
        <w:t>s</w:t>
      </w:r>
      <w:r w:rsidR="1FE478A7" w:rsidRPr="69218897">
        <w:rPr>
          <w:rFonts w:cs="Arial"/>
        </w:rPr>
        <w:t xml:space="preserve"> worked very well during testing and trial run. Data stream went as expected</w:t>
      </w:r>
      <w:r w:rsidR="60C291B1" w:rsidRPr="69218897">
        <w:rPr>
          <w:rFonts w:cs="Arial"/>
        </w:rPr>
        <w:t xml:space="preserve"> and API port connected without error. User login and IG data retrieval as desired, system UI work</w:t>
      </w:r>
      <w:r w:rsidR="6B412128" w:rsidRPr="69218897">
        <w:rPr>
          <w:rFonts w:cs="Arial"/>
        </w:rPr>
        <w:t>ed well during login and data sharing.</w:t>
      </w:r>
    </w:p>
    <w:p w14:paraId="728BBD57" w14:textId="4CBB6A0D" w:rsidR="6B412128" w:rsidRDefault="00172322" w:rsidP="00157A5D">
      <w:pPr>
        <w:jc w:val="both"/>
        <w:rPr>
          <w:rFonts w:cs="Arial"/>
        </w:rPr>
      </w:pPr>
      <w:r>
        <w:rPr>
          <w:rFonts w:cs="Arial"/>
        </w:rPr>
        <w:t>The group has</w:t>
      </w:r>
      <w:r w:rsidR="6B412128" w:rsidRPr="69218897">
        <w:rPr>
          <w:rFonts w:cs="Arial"/>
        </w:rPr>
        <w:t xml:space="preserve"> finally managed to demonstrate a brand-new system for IG users, especially suitable for business individuals, SM</w:t>
      </w:r>
      <w:r w:rsidR="2C34A3AB" w:rsidRPr="69218897">
        <w:rPr>
          <w:rFonts w:cs="Arial"/>
        </w:rPr>
        <w:t xml:space="preserve">E. System verified by development team and trial run users, </w:t>
      </w:r>
      <w:r w:rsidR="5829F7D2" w:rsidRPr="69218897">
        <w:rPr>
          <w:rFonts w:cs="Arial"/>
        </w:rPr>
        <w:t>output as expected</w:t>
      </w:r>
      <w:r w:rsidR="00D36906">
        <w:rPr>
          <w:rFonts w:cs="Arial"/>
        </w:rPr>
        <w:t>. Team got</w:t>
      </w:r>
      <w:r w:rsidR="00A24DFC">
        <w:rPr>
          <w:rFonts w:cs="Arial"/>
        </w:rPr>
        <w:t xml:space="preserve"> high recommendation from professional agent</w:t>
      </w:r>
      <w:r w:rsidR="00D36906">
        <w:rPr>
          <w:rFonts w:cs="Arial"/>
        </w:rPr>
        <w:t>, which is a surprise for this project.</w:t>
      </w:r>
    </w:p>
    <w:p w14:paraId="6D10B5F5" w14:textId="51A21C8F" w:rsidR="69218897" w:rsidRDefault="69218897" w:rsidP="69218897">
      <w:pPr>
        <w:rPr>
          <w:rFonts w:cs="Arial"/>
        </w:rPr>
      </w:pPr>
    </w:p>
    <w:p w14:paraId="2AA191E1" w14:textId="7EFB5859" w:rsidR="00BF716F" w:rsidRPr="00644CA5" w:rsidRDefault="00BF716F" w:rsidP="007C2C85">
      <w:pPr>
        <w:pStyle w:val="Heading2"/>
        <w:rPr>
          <w:rFonts w:cs="Arial"/>
        </w:rPr>
      </w:pPr>
      <w:bookmarkStart w:id="233" w:name="_Toc133134632"/>
      <w:bookmarkStart w:id="234" w:name="_Toc135438693"/>
      <w:r w:rsidRPr="357EC751">
        <w:rPr>
          <w:rFonts w:cs="Arial"/>
        </w:rPr>
        <w:t>Challenges &amp; Suggestion for</w:t>
      </w:r>
      <w:r w:rsidR="007C2C85" w:rsidRPr="357EC751">
        <w:rPr>
          <w:rFonts w:cs="Arial"/>
        </w:rPr>
        <w:t xml:space="preserve"> Future Improvement</w:t>
      </w:r>
      <w:bookmarkEnd w:id="233"/>
      <w:bookmarkEnd w:id="234"/>
    </w:p>
    <w:p w14:paraId="0825E2FB" w14:textId="2804EB77" w:rsidR="00DA793B" w:rsidRPr="00644CA5" w:rsidRDefault="6295EBED" w:rsidP="00DE7AC9">
      <w:pPr>
        <w:jc w:val="both"/>
        <w:rPr>
          <w:rFonts w:cs="Arial"/>
        </w:rPr>
      </w:pPr>
      <w:r w:rsidRPr="311B86F1">
        <w:rPr>
          <w:rFonts w:cs="Arial"/>
        </w:rPr>
        <w:t xml:space="preserve">Due to the limited resources and </w:t>
      </w:r>
      <w:bookmarkStart w:id="235" w:name="_Int_SxyNcpG2"/>
      <w:r w:rsidRPr="311B86F1">
        <w:rPr>
          <w:rFonts w:cs="Arial"/>
        </w:rPr>
        <w:t>manpower</w:t>
      </w:r>
      <w:bookmarkEnd w:id="235"/>
      <w:r w:rsidRPr="311B86F1">
        <w:rPr>
          <w:rFonts w:cs="Arial"/>
        </w:rPr>
        <w:t xml:space="preserve">, we </w:t>
      </w:r>
      <w:r w:rsidR="4DFF58D1" w:rsidRPr="311B86F1">
        <w:rPr>
          <w:rFonts w:cs="Arial"/>
        </w:rPr>
        <w:t>must</w:t>
      </w:r>
      <w:r w:rsidRPr="311B86F1">
        <w:rPr>
          <w:rFonts w:cs="Arial"/>
        </w:rPr>
        <w:t xml:space="preserve"> focus on main function design and develop at this stage. We did</w:t>
      </w:r>
      <w:r w:rsidR="465EAECB" w:rsidRPr="311B86F1">
        <w:rPr>
          <w:rFonts w:cs="Arial"/>
        </w:rPr>
        <w:t xml:space="preserve"> </w:t>
      </w:r>
      <w:r w:rsidR="788C6CA6" w:rsidRPr="311B86F1">
        <w:rPr>
          <w:rFonts w:cs="Arial"/>
        </w:rPr>
        <w:t>s</w:t>
      </w:r>
      <w:r w:rsidR="465EAECB" w:rsidRPr="311B86F1">
        <w:rPr>
          <w:rFonts w:cs="Arial"/>
        </w:rPr>
        <w:t xml:space="preserve">ee </w:t>
      </w:r>
      <w:r w:rsidRPr="311B86F1">
        <w:rPr>
          <w:rFonts w:cs="Arial"/>
        </w:rPr>
        <w:t>some potential improvement aspects</w:t>
      </w:r>
      <w:r w:rsidR="226E2A1D" w:rsidRPr="311B86F1">
        <w:rPr>
          <w:rFonts w:cs="Arial"/>
        </w:rPr>
        <w:t xml:space="preserve"> and we will update in next phase.</w:t>
      </w:r>
    </w:p>
    <w:p w14:paraId="20B87423" w14:textId="07571F8F" w:rsidR="359FBBC4" w:rsidRDefault="359FBBC4" w:rsidP="00DE7AC9">
      <w:pPr>
        <w:pStyle w:val="ListParagraph"/>
        <w:numPr>
          <w:ilvl w:val="0"/>
          <w:numId w:val="35"/>
        </w:numPr>
        <w:jc w:val="both"/>
        <w:rPr>
          <w:rFonts w:eastAsia="Arial" w:cs="Arial"/>
          <w:color w:val="000000" w:themeColor="text1"/>
        </w:rPr>
      </w:pPr>
      <w:r w:rsidRPr="169FF48E">
        <w:rPr>
          <w:rFonts w:eastAsia="Arial" w:cs="Arial"/>
          <w:color w:val="000000" w:themeColor="text1"/>
        </w:rPr>
        <w:t>More features for user data classification, such as IP VS Location, phone number verification etc which may improve confidence level for each user data and good for fine classification.</w:t>
      </w:r>
    </w:p>
    <w:p w14:paraId="62A97A8B" w14:textId="22C2BD11" w:rsidR="005C3762" w:rsidRPr="005C3762" w:rsidRDefault="359FBBC4" w:rsidP="005C3762">
      <w:pPr>
        <w:pStyle w:val="ListParagraph"/>
        <w:numPr>
          <w:ilvl w:val="0"/>
          <w:numId w:val="35"/>
        </w:numPr>
        <w:jc w:val="both"/>
        <w:rPr>
          <w:rFonts w:eastAsia="DengXian" w:cs="Arial"/>
          <w:color w:val="000000" w:themeColor="text1"/>
        </w:rPr>
      </w:pPr>
      <w:r w:rsidRPr="169FF48E">
        <w:rPr>
          <w:rFonts w:eastAsia="Arial" w:cs="Arial"/>
          <w:color w:val="000000" w:themeColor="text1"/>
        </w:rPr>
        <w:t>More datasets for model learning to improve Model Accuracy. It is essential to train model by different dataset to fit different user profile/post, so as to cover the variation of target users. Plan</w:t>
      </w:r>
      <w:r w:rsidR="005C3762">
        <w:rPr>
          <w:rFonts w:eastAsia="Arial" w:cs="Arial"/>
          <w:color w:val="000000" w:themeColor="text1"/>
        </w:rPr>
        <w:t xml:space="preserve"> </w:t>
      </w:r>
      <w:r w:rsidRPr="169FF48E">
        <w:rPr>
          <w:rFonts w:eastAsia="Arial" w:cs="Arial"/>
          <w:color w:val="000000" w:themeColor="text1"/>
        </w:rPr>
        <w:t xml:space="preserve">to add more features </w:t>
      </w:r>
      <w:r w:rsidR="005C3762">
        <w:rPr>
          <w:rFonts w:eastAsia="Arial" w:cs="Arial"/>
          <w:color w:val="000000" w:themeColor="text1"/>
        </w:rPr>
        <w:t xml:space="preserve"> and increase dataset </w:t>
      </w:r>
      <w:r w:rsidRPr="169FF48E">
        <w:rPr>
          <w:rFonts w:eastAsia="Arial" w:cs="Arial"/>
          <w:color w:val="000000" w:themeColor="text1"/>
        </w:rPr>
        <w:t>to further optimise model B &amp; C</w:t>
      </w:r>
      <w:r w:rsidR="005C3762">
        <w:rPr>
          <w:rFonts w:eastAsia="Arial" w:cs="Arial"/>
          <w:color w:val="000000" w:themeColor="text1"/>
        </w:rPr>
        <w:t xml:space="preserve"> to get better accuracy for all the IG account</w:t>
      </w:r>
      <w:r w:rsidR="007163E7">
        <w:rPr>
          <w:rFonts w:eastAsia="Arial" w:cs="Arial"/>
          <w:color w:val="000000" w:themeColor="text1"/>
        </w:rPr>
        <w:t xml:space="preserve">, especially for recent year </w:t>
      </w:r>
      <w:r w:rsidR="004C4121">
        <w:rPr>
          <w:rFonts w:eastAsia="Arial" w:cs="Arial"/>
          <w:color w:val="000000" w:themeColor="text1"/>
        </w:rPr>
        <w:t xml:space="preserve">IG post style </w:t>
      </w:r>
      <w:r w:rsidR="007163E7">
        <w:rPr>
          <w:rFonts w:eastAsia="Arial" w:cs="Arial"/>
          <w:color w:val="000000" w:themeColor="text1"/>
        </w:rPr>
        <w:t>trend. S</w:t>
      </w:r>
      <w:r w:rsidR="005C3762">
        <w:rPr>
          <w:rFonts w:eastAsia="Arial" w:cs="Arial"/>
          <w:color w:val="000000" w:themeColor="text1"/>
        </w:rPr>
        <w:t>ince current model can cover 2/3 of real IG account while some new account without post or less post, system can not analysis without enough post data or implicit hint</w:t>
      </w:r>
      <w:r w:rsidR="007163E7">
        <w:rPr>
          <w:rFonts w:eastAsia="Arial" w:cs="Arial"/>
          <w:color w:val="000000" w:themeColor="text1"/>
        </w:rPr>
        <w:t>, but it is acceptable for beta version. Team plan to design a hybrid recommend system (combine user similarity and item similarity)  to check the similarity between new users and target groups for better prediction and recommendation.</w:t>
      </w:r>
    </w:p>
    <w:p w14:paraId="6E8CA070" w14:textId="679FD81C" w:rsidR="005C3762" w:rsidRPr="005C3762" w:rsidRDefault="005C3762" w:rsidP="005C3762">
      <w:pPr>
        <w:pStyle w:val="ListParagraph"/>
        <w:jc w:val="both"/>
        <w:rPr>
          <w:rFonts w:eastAsia="DengXian" w:cs="Arial"/>
          <w:color w:val="000000" w:themeColor="text1"/>
        </w:rPr>
      </w:pPr>
      <w:r>
        <w:rPr>
          <w:rFonts w:eastAsia="Arial" w:cs="Arial"/>
          <w:color w:val="000000" w:themeColor="text1"/>
        </w:rPr>
        <w:t>At the user target definition stage, team decided to serve for positive attitude user</w:t>
      </w:r>
      <w:r w:rsidR="004C52FE">
        <w:rPr>
          <w:rFonts w:eastAsia="Arial" w:cs="Arial"/>
          <w:color w:val="000000" w:themeColor="text1"/>
        </w:rPr>
        <w:t>s</w:t>
      </w:r>
      <w:r>
        <w:rPr>
          <w:rFonts w:eastAsia="Arial" w:cs="Arial"/>
          <w:color w:val="000000" w:themeColor="text1"/>
        </w:rPr>
        <w:t xml:space="preserve"> only, that’s why we reduce performance and prediction for those negative comment account</w:t>
      </w:r>
      <w:r w:rsidR="004C52FE">
        <w:rPr>
          <w:rFonts w:eastAsia="Arial" w:cs="Arial"/>
          <w:color w:val="000000" w:themeColor="text1"/>
        </w:rPr>
        <w:t>s</w:t>
      </w:r>
      <w:r>
        <w:rPr>
          <w:rFonts w:eastAsia="Arial" w:cs="Arial"/>
          <w:color w:val="000000" w:themeColor="text1"/>
        </w:rPr>
        <w:t xml:space="preserve">. Although we plan to block this type of user and refuse to service them, we still show the account analysis result and </w:t>
      </w:r>
      <w:r w:rsidR="004C4121">
        <w:rPr>
          <w:rFonts w:eastAsia="Arial" w:cs="Arial"/>
          <w:color w:val="000000" w:themeColor="text1"/>
        </w:rPr>
        <w:t xml:space="preserve">recommendation for ISS project review. </w:t>
      </w:r>
      <w:r w:rsidR="004C52FE">
        <w:rPr>
          <w:rFonts w:eastAsia="Arial" w:cs="Arial"/>
          <w:color w:val="000000" w:themeColor="text1"/>
        </w:rPr>
        <w:lastRenderedPageBreak/>
        <w:t xml:space="preserve">Actually </w:t>
      </w:r>
      <w:r w:rsidR="004C4121">
        <w:rPr>
          <w:rFonts w:eastAsia="Arial" w:cs="Arial"/>
          <w:color w:val="000000" w:themeColor="text1"/>
        </w:rPr>
        <w:t xml:space="preserve">we adopt hard rule and NLP for roughly identification, but we </w:t>
      </w:r>
      <w:r w:rsidR="004C52FE">
        <w:rPr>
          <w:rFonts w:eastAsia="Arial" w:cs="Arial"/>
          <w:color w:val="000000" w:themeColor="text1"/>
        </w:rPr>
        <w:t>cannot</w:t>
      </w:r>
      <w:r w:rsidR="004C4121">
        <w:rPr>
          <w:rFonts w:eastAsia="Arial" w:cs="Arial"/>
          <w:color w:val="000000" w:themeColor="text1"/>
        </w:rPr>
        <w:t xml:space="preserve"> guarantee 100% accuracy at this stage</w:t>
      </w:r>
      <w:r w:rsidR="004C52FE">
        <w:rPr>
          <w:rFonts w:eastAsia="Arial" w:cs="Arial"/>
          <w:color w:val="000000" w:themeColor="text1"/>
        </w:rPr>
        <w:t xml:space="preserve"> although it is not a big issue for software main target users</w:t>
      </w:r>
      <w:r w:rsidR="004C4121">
        <w:rPr>
          <w:rFonts w:eastAsia="Arial" w:cs="Arial"/>
          <w:color w:val="000000" w:themeColor="text1"/>
        </w:rPr>
        <w:t xml:space="preserve">. Team plan to design a more accurate model </w:t>
      </w:r>
      <w:r w:rsidR="004C52FE">
        <w:rPr>
          <w:rFonts w:eastAsia="Arial" w:cs="Arial"/>
          <w:color w:val="000000" w:themeColor="text1"/>
        </w:rPr>
        <w:t xml:space="preserve">after more features add in for training so as </w:t>
      </w:r>
      <w:r w:rsidR="004C4121">
        <w:rPr>
          <w:rFonts w:eastAsia="Arial" w:cs="Arial"/>
          <w:color w:val="000000" w:themeColor="text1"/>
        </w:rPr>
        <w:t xml:space="preserve">to identify such user in next phase and the UI output would be “We are sorry, we </w:t>
      </w:r>
      <w:r w:rsidR="00B71C98">
        <w:rPr>
          <w:rFonts w:eastAsia="Arial" w:cs="Arial"/>
          <w:color w:val="000000" w:themeColor="text1"/>
        </w:rPr>
        <w:t>cannot</w:t>
      </w:r>
      <w:r w:rsidR="004C4121">
        <w:rPr>
          <w:rFonts w:eastAsia="Arial" w:cs="Arial"/>
          <w:color w:val="000000" w:themeColor="text1"/>
        </w:rPr>
        <w:t xml:space="preserve"> serve this account….”</w:t>
      </w:r>
    </w:p>
    <w:p w14:paraId="18662636" w14:textId="2BADFC31" w:rsidR="359FBBC4" w:rsidRDefault="359FBBC4" w:rsidP="00DE7AC9">
      <w:pPr>
        <w:pStyle w:val="ListParagraph"/>
        <w:numPr>
          <w:ilvl w:val="0"/>
          <w:numId w:val="35"/>
        </w:numPr>
        <w:jc w:val="both"/>
        <w:rPr>
          <w:rFonts w:eastAsia="DengXian" w:cs="Arial"/>
        </w:rPr>
      </w:pPr>
      <w:r w:rsidRPr="7F4BC13C">
        <w:rPr>
          <w:rFonts w:eastAsia="DengXian" w:cs="Arial"/>
        </w:rPr>
        <w:t>More User</w:t>
      </w:r>
      <w:r w:rsidR="46441DB3" w:rsidRPr="7F4BC13C">
        <w:rPr>
          <w:rFonts w:eastAsia="DengXian" w:cs="Arial"/>
        </w:rPr>
        <w:t xml:space="preserve"> </w:t>
      </w:r>
      <w:r w:rsidRPr="7F4BC13C">
        <w:rPr>
          <w:rFonts w:eastAsia="DengXian" w:cs="Arial"/>
        </w:rPr>
        <w:t xml:space="preserve">friendly and fashion UI to fulfil IG style, interactive UI is possible for user data display and prediction in next </w:t>
      </w:r>
      <w:r w:rsidR="00A529DF" w:rsidRPr="7F4BC13C">
        <w:rPr>
          <w:rFonts w:eastAsia="DengXian" w:cs="Arial"/>
        </w:rPr>
        <w:t>version.</w:t>
      </w:r>
    </w:p>
    <w:p w14:paraId="34E3677C" w14:textId="583648A3" w:rsidR="2BADE5C9" w:rsidRDefault="2BADE5C9" w:rsidP="00DE7AC9">
      <w:pPr>
        <w:pStyle w:val="ListParagraph"/>
        <w:numPr>
          <w:ilvl w:val="0"/>
          <w:numId w:val="35"/>
        </w:numPr>
        <w:jc w:val="both"/>
        <w:rPr>
          <w:rFonts w:eastAsia="DengXian" w:cs="Arial"/>
        </w:rPr>
      </w:pPr>
      <w:r w:rsidRPr="7F4BC13C">
        <w:rPr>
          <w:rFonts w:eastAsia="DengXian" w:cs="Arial"/>
        </w:rPr>
        <w:t>More test under different hardware and OS environments to enhance compatibility</w:t>
      </w:r>
    </w:p>
    <w:p w14:paraId="358D8B61" w14:textId="0111F097" w:rsidR="005C3762" w:rsidRDefault="005C3762" w:rsidP="00DE7AC9">
      <w:pPr>
        <w:pStyle w:val="ListParagraph"/>
        <w:numPr>
          <w:ilvl w:val="0"/>
          <w:numId w:val="35"/>
        </w:numPr>
        <w:jc w:val="both"/>
        <w:rPr>
          <w:rFonts w:eastAsia="DengXian" w:cs="Arial"/>
        </w:rPr>
      </w:pPr>
      <w:r>
        <w:rPr>
          <w:rFonts w:eastAsia="DengXian" w:cs="Arial"/>
        </w:rPr>
        <w:t xml:space="preserve">Improve code efficiency for IG user data processing and recommendation, current system takes 5-10min for new user or refresh, acceptable for beta version, but still not good enough. </w:t>
      </w:r>
      <w:r w:rsidR="00B71C98">
        <w:rPr>
          <w:rFonts w:eastAsia="DengXian" w:cs="Arial"/>
        </w:rPr>
        <w:t>Stay tune for our next version, thanks!</w:t>
      </w:r>
    </w:p>
    <w:p w14:paraId="6AF8F51D" w14:textId="435300BB" w:rsidR="359FBBC4" w:rsidRDefault="359FBBC4" w:rsidP="00DE7AC9">
      <w:pPr>
        <w:pStyle w:val="ListParagraph"/>
        <w:numPr>
          <w:ilvl w:val="0"/>
          <w:numId w:val="35"/>
        </w:numPr>
        <w:jc w:val="both"/>
        <w:rPr>
          <w:rFonts w:eastAsia="DengXian" w:cs="Arial"/>
          <w:color w:val="000000" w:themeColor="text1"/>
        </w:rPr>
      </w:pPr>
      <w:r w:rsidRPr="7F4BC13C">
        <w:rPr>
          <w:rFonts w:eastAsia="Arial" w:cs="Arial"/>
          <w:color w:val="000000" w:themeColor="text1"/>
        </w:rPr>
        <w:t>User verification process with model self-adapt function. It is an advanced function designed for more reliable model. With the input of system admin, it is possible to further improve model accuracy by human experience judgement</w:t>
      </w:r>
      <w:r w:rsidR="00B71C98">
        <w:rPr>
          <w:rFonts w:eastAsia="Arial" w:cs="Arial"/>
          <w:color w:val="000000" w:themeColor="text1"/>
        </w:rPr>
        <w:t xml:space="preserve"> (improve model fusion weight algorithm by expert input or judgement)</w:t>
      </w:r>
      <w:r w:rsidRPr="7F4BC13C">
        <w:rPr>
          <w:rFonts w:eastAsia="Arial" w:cs="Arial"/>
          <w:color w:val="000000" w:themeColor="text1"/>
        </w:rPr>
        <w:t xml:space="preserve">. Also </w:t>
      </w:r>
      <w:r w:rsidR="00A529DF" w:rsidRPr="7F4BC13C">
        <w:rPr>
          <w:rFonts w:eastAsia="Arial" w:cs="Arial"/>
          <w:color w:val="000000" w:themeColor="text1"/>
        </w:rPr>
        <w:t>planned</w:t>
      </w:r>
      <w:r w:rsidRPr="7F4BC13C">
        <w:rPr>
          <w:rFonts w:eastAsia="Arial" w:cs="Arial"/>
          <w:color w:val="000000" w:themeColor="text1"/>
        </w:rPr>
        <w:t xml:space="preserve"> a new function to add new user data into self-training database for system self enhancement. Plan to add in these functions at next version for more accurate and reliable AI system. </w:t>
      </w:r>
      <w:r>
        <w:br/>
      </w:r>
      <w:r w:rsidRPr="7F4BC13C">
        <w:rPr>
          <w:rFonts w:eastAsia="Arial" w:cs="Arial"/>
          <w:color w:val="000000" w:themeColor="text1"/>
        </w:rPr>
        <w:t>System design as following,</w:t>
      </w:r>
    </w:p>
    <w:p w14:paraId="2F518705" w14:textId="77777777" w:rsidR="0080395F" w:rsidRDefault="359FBBC4" w:rsidP="009F6B36">
      <w:pPr>
        <w:keepNext/>
        <w:jc w:val="center"/>
      </w:pPr>
      <w:r>
        <w:rPr>
          <w:noProof/>
        </w:rPr>
        <w:drawing>
          <wp:inline distT="0" distB="0" distL="0" distR="0" wp14:anchorId="45FC7B7B" wp14:editId="50E17361">
            <wp:extent cx="4571307" cy="3806093"/>
            <wp:effectExtent l="0" t="0" r="1270" b="4445"/>
            <wp:docPr id="16699695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90842" cy="3822358"/>
                    </a:xfrm>
                    <a:prstGeom prst="rect">
                      <a:avLst/>
                    </a:prstGeom>
                  </pic:spPr>
                </pic:pic>
              </a:graphicData>
            </a:graphic>
          </wp:inline>
        </w:drawing>
      </w:r>
    </w:p>
    <w:p w14:paraId="7D425C3A" w14:textId="28B6B213" w:rsidR="0064081C" w:rsidRPr="008D4AB9" w:rsidRDefault="0080395F" w:rsidP="008D4AB9">
      <w:pPr>
        <w:jc w:val="center"/>
        <w:rPr>
          <w:i/>
          <w:iCs/>
        </w:rPr>
      </w:pPr>
      <w:bookmarkStart w:id="236" w:name="_Toc135431766"/>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002A13A4" w:rsidRPr="00F5208D">
        <w:rPr>
          <w:i/>
          <w:iCs/>
          <w:noProof/>
        </w:rPr>
        <w:t>36</w:t>
      </w:r>
      <w:r w:rsidRPr="00F5208D">
        <w:rPr>
          <w:i/>
          <w:iCs/>
          <w:noProof/>
        </w:rPr>
        <w:fldChar w:fldCharType="end"/>
      </w:r>
      <w:r w:rsidRPr="00F5208D">
        <w:rPr>
          <w:i/>
          <w:iCs/>
        </w:rPr>
        <w:t xml:space="preserve"> </w:t>
      </w:r>
      <w:r w:rsidR="00D36906" w:rsidRPr="00F5208D">
        <w:rPr>
          <w:i/>
          <w:iCs/>
        </w:rPr>
        <w:t>Future</w:t>
      </w:r>
      <w:r w:rsidRPr="00F5208D">
        <w:rPr>
          <w:i/>
          <w:iCs/>
        </w:rPr>
        <w:t xml:space="preserve"> enhancement system </w:t>
      </w:r>
      <w:r w:rsidR="008D4AB9">
        <w:rPr>
          <w:i/>
          <w:iCs/>
        </w:rPr>
        <w:t>concept</w:t>
      </w:r>
      <w:bookmarkEnd w:id="236"/>
    </w:p>
    <w:bookmarkStart w:id="237" w:name="_Toc133134633" w:displacedByCustomXml="next"/>
    <w:bookmarkStart w:id="238" w:name="_Toc135438694" w:displacedByCustomXml="next"/>
    <w:sdt>
      <w:sdtPr>
        <w:rPr>
          <w:rFonts w:eastAsiaTheme="minorEastAsia" w:cstheme="minorBidi"/>
          <w:b w:val="0"/>
          <w:color w:val="auto"/>
          <w:sz w:val="22"/>
          <w:szCs w:val="22"/>
        </w:rPr>
        <w:id w:val="-177048248"/>
        <w:docPartObj>
          <w:docPartGallery w:val="Bibliographies"/>
          <w:docPartUnique/>
        </w:docPartObj>
      </w:sdtPr>
      <w:sdtContent>
        <w:p w14:paraId="022AC648" w14:textId="6B175F8D" w:rsidR="00E874B8" w:rsidRDefault="00E874B8">
          <w:pPr>
            <w:pStyle w:val="Heading1"/>
          </w:pPr>
          <w:r>
            <w:t>References</w:t>
          </w:r>
          <w:bookmarkEnd w:id="238"/>
          <w:bookmarkEnd w:id="237"/>
        </w:p>
        <w:sdt>
          <w:sdtPr>
            <w:id w:val="-573587230"/>
            <w:bibliography/>
          </w:sdtPr>
          <w:sdtContent>
            <w:p w14:paraId="4E9DA999" w14:textId="77777777" w:rsidR="000C0CA8" w:rsidRDefault="00E874B8" w:rsidP="000C0CA8">
              <w:pPr>
                <w:pStyle w:val="Bibliography"/>
                <w:ind w:left="720" w:hanging="720"/>
                <w:rPr>
                  <w:noProof/>
                  <w:kern w:val="0"/>
                  <w:sz w:val="24"/>
                  <w:szCs w:val="24"/>
                  <w14:ligatures w14:val="none"/>
                </w:rPr>
              </w:pPr>
              <w:r>
                <w:fldChar w:fldCharType="begin"/>
              </w:r>
              <w:r>
                <w:instrText xml:space="preserve"> BIBLIOGRAPHY </w:instrText>
              </w:r>
              <w:r>
                <w:fldChar w:fldCharType="separate"/>
              </w:r>
              <w:r w:rsidR="000C0CA8">
                <w:rPr>
                  <w:noProof/>
                </w:rPr>
                <w:t xml:space="preserve">Dave, C. (30 January, 2023). </w:t>
              </w:r>
              <w:r w:rsidR="000C0CA8">
                <w:rPr>
                  <w:i/>
                  <w:iCs/>
                  <w:noProof/>
                </w:rPr>
                <w:t>Global Social Media Statistics Research Summary 2022 [June 2022]</w:t>
              </w:r>
              <w:r w:rsidR="000C0CA8">
                <w:rPr>
                  <w:noProof/>
                </w:rPr>
                <w:t>. Retrieved from Smart Insights: https://www.smartinsights.com/social-media-marketing/social-media-strategy/new-global-social-media-research/</w:t>
              </w:r>
            </w:p>
            <w:p w14:paraId="11802BFA" w14:textId="77777777" w:rsidR="000C0CA8" w:rsidRDefault="000C0CA8" w:rsidP="000C0CA8">
              <w:pPr>
                <w:pStyle w:val="Bibliography"/>
                <w:ind w:left="720" w:hanging="720"/>
                <w:rPr>
                  <w:noProof/>
                </w:rPr>
              </w:pPr>
              <w:r>
                <w:rPr>
                  <w:noProof/>
                </w:rPr>
                <w:t xml:space="preserve">Levesque, R. B. (2004). </w:t>
              </w:r>
              <w:r>
                <w:rPr>
                  <w:i/>
                  <w:iCs/>
                  <w:noProof/>
                </w:rPr>
                <w:t>Knowledge Representation and Reasoning.</w:t>
              </w:r>
              <w:r>
                <w:rPr>
                  <w:noProof/>
                </w:rPr>
                <w:t xml:space="preserve"> Elsevier.</w:t>
              </w:r>
            </w:p>
            <w:p w14:paraId="7D23D4AF" w14:textId="77777777" w:rsidR="000C0CA8" w:rsidRDefault="000C0CA8" w:rsidP="000C0CA8">
              <w:pPr>
                <w:pStyle w:val="Bibliography"/>
                <w:ind w:left="720" w:hanging="720"/>
                <w:rPr>
                  <w:noProof/>
                </w:rPr>
              </w:pPr>
              <w:r>
                <w:rPr>
                  <w:noProof/>
                </w:rPr>
                <w:t xml:space="preserve">Matthew D. Hoffman, D. M. (2013). </w:t>
              </w:r>
              <w:r>
                <w:rPr>
                  <w:i/>
                  <w:iCs/>
                  <w:noProof/>
                </w:rPr>
                <w:t>Stochastic Variational Inference.</w:t>
              </w:r>
              <w:r>
                <w:rPr>
                  <w:noProof/>
                </w:rPr>
                <w:t xml:space="preserve"> Retrieved from Journal of Machine Learning Research 14 (2013) 1303-1347: https://www.cs.columbia.edu/~blei/papers/HoffmanBleiWangPaisley2013.pdf</w:t>
              </w:r>
            </w:p>
            <w:p w14:paraId="62A3269F" w14:textId="77777777" w:rsidR="000C0CA8" w:rsidRDefault="000C0CA8" w:rsidP="000C0CA8">
              <w:pPr>
                <w:pStyle w:val="Bibliography"/>
                <w:ind w:left="720" w:hanging="720"/>
                <w:rPr>
                  <w:noProof/>
                </w:rPr>
              </w:pPr>
              <w:r>
                <w:rPr>
                  <w:noProof/>
                </w:rPr>
                <w:t xml:space="preserve">Meta. (2023). </w:t>
              </w:r>
              <w:r>
                <w:rPr>
                  <w:i/>
                  <w:iCs/>
                  <w:noProof/>
                </w:rPr>
                <w:t>Community Guidelines</w:t>
              </w:r>
              <w:r>
                <w:rPr>
                  <w:noProof/>
                </w:rPr>
                <w:t>. Retrieved from https://help.instagram.com/477434105621119/?helpref=hc_fnav</w:t>
              </w:r>
            </w:p>
            <w:p w14:paraId="280D9514" w14:textId="77777777" w:rsidR="000C0CA8" w:rsidRDefault="000C0CA8" w:rsidP="000C0CA8">
              <w:pPr>
                <w:pStyle w:val="Bibliography"/>
                <w:ind w:left="720" w:hanging="720"/>
                <w:rPr>
                  <w:noProof/>
                </w:rPr>
              </w:pPr>
              <w:r>
                <w:rPr>
                  <w:i/>
                  <w:iCs/>
                  <w:noProof/>
                </w:rPr>
                <w:t>Social media channel usage breakdown</w:t>
              </w:r>
              <w:r>
                <w:rPr>
                  <w:noProof/>
                </w:rPr>
                <w:t>. (n.d.). Retrieved from https://www.smartinsights.com/wp-content/uploads/2021/10/Social-media-channel-usage-breakdown.png</w:t>
              </w:r>
            </w:p>
            <w:p w14:paraId="2C1CE8A6" w14:textId="77777777" w:rsidR="000C0CA8" w:rsidRDefault="000C0CA8" w:rsidP="000C0CA8">
              <w:pPr>
                <w:pStyle w:val="Bibliography"/>
                <w:ind w:left="720" w:hanging="720"/>
                <w:rPr>
                  <w:noProof/>
                </w:rPr>
              </w:pPr>
              <w:r>
                <w:rPr>
                  <w:noProof/>
                </w:rPr>
                <w:t xml:space="preserve">Taslaud, G. (3 Feburary, 2023). </w:t>
              </w:r>
              <w:r>
                <w:rPr>
                  <w:i/>
                  <w:iCs/>
                  <w:noProof/>
                </w:rPr>
                <w:t>Instagram Bots: Should you use Automation in 2023?</w:t>
              </w:r>
              <w:r>
                <w:rPr>
                  <w:noProof/>
                </w:rPr>
                <w:t xml:space="preserve"> Retrieved from https://www.insg.co/en/use-instagram-bots/</w:t>
              </w:r>
            </w:p>
            <w:p w14:paraId="6C15ED9C" w14:textId="77777777" w:rsidR="000C0CA8" w:rsidRDefault="000C0CA8" w:rsidP="000C0CA8">
              <w:pPr>
                <w:pStyle w:val="Bibliography"/>
                <w:ind w:left="720" w:hanging="720"/>
                <w:rPr>
                  <w:noProof/>
                </w:rPr>
              </w:pPr>
              <w:r>
                <w:rPr>
                  <w:noProof/>
                </w:rPr>
                <w:t xml:space="preserve">Tibshirani, T. H. (2009). </w:t>
              </w:r>
              <w:r>
                <w:rPr>
                  <w:i/>
                  <w:iCs/>
                  <w:noProof/>
                </w:rPr>
                <w:t>The Elements of Statistical Learning: Data Mining, Inference, and Prediction, Second Edition.</w:t>
              </w:r>
              <w:r>
                <w:rPr>
                  <w:noProof/>
                </w:rPr>
                <w:t xml:space="preserve"> Springer.</w:t>
              </w:r>
            </w:p>
            <w:p w14:paraId="3E0566FD" w14:textId="60F1230F" w:rsidR="00E874B8" w:rsidRDefault="00E874B8" w:rsidP="000C0CA8">
              <w:r>
                <w:rPr>
                  <w:b/>
                  <w:bCs/>
                  <w:noProof/>
                </w:rPr>
                <w:fldChar w:fldCharType="end"/>
              </w:r>
            </w:p>
          </w:sdtContent>
        </w:sdt>
      </w:sdtContent>
    </w:sdt>
    <w:p w14:paraId="49FB9E67" w14:textId="77777777" w:rsidR="00B574B8" w:rsidRDefault="00B574B8">
      <w:pPr>
        <w:spacing w:line="259" w:lineRule="auto"/>
        <w:rPr>
          <w:rFonts w:eastAsiaTheme="majorEastAsia" w:cstheme="majorBidi"/>
          <w:b/>
          <w:color w:val="002060"/>
          <w:sz w:val="32"/>
          <w:szCs w:val="32"/>
        </w:rPr>
      </w:pPr>
      <w:r>
        <w:br w:type="page"/>
      </w:r>
    </w:p>
    <w:p w14:paraId="104B68DC" w14:textId="29AC3131" w:rsidR="00C4638A" w:rsidRDefault="00521C4A" w:rsidP="009F6B36">
      <w:pPr>
        <w:pStyle w:val="Heading1"/>
      </w:pPr>
      <w:bookmarkStart w:id="239" w:name="_Toc135438695"/>
      <w:r>
        <w:lastRenderedPageBreak/>
        <w:t>Table of Figures</w:t>
      </w:r>
      <w:bookmarkEnd w:id="239"/>
    </w:p>
    <w:p w14:paraId="5087BF54" w14:textId="12C5E41C" w:rsidR="00F5208D" w:rsidRDefault="005276B4">
      <w:pPr>
        <w:pStyle w:val="TableofFigures"/>
        <w:tabs>
          <w:tab w:val="right" w:leader="dot" w:pos="9016"/>
        </w:tabs>
        <w:rPr>
          <w:rFonts w:asciiTheme="minorHAnsi" w:hAnsiTheme="minorHAnsi"/>
          <w:noProof/>
        </w:rPr>
      </w:pPr>
      <w:r>
        <w:fldChar w:fldCharType="begin"/>
      </w:r>
      <w:r>
        <w:instrText xml:space="preserve"> TOC \h \z \c "Figure" </w:instrText>
      </w:r>
      <w:r>
        <w:fldChar w:fldCharType="separate"/>
      </w:r>
      <w:hyperlink w:anchor="_Toc135431731" w:history="1">
        <w:r w:rsidR="00F5208D" w:rsidRPr="008B6F2C">
          <w:rPr>
            <w:rStyle w:val="Hyperlink"/>
            <w:i/>
            <w:iCs/>
            <w:noProof/>
          </w:rPr>
          <w:t>Figure 1. The world's most used social platforms</w:t>
        </w:r>
        <w:r w:rsidR="00F5208D">
          <w:rPr>
            <w:noProof/>
            <w:webHidden/>
          </w:rPr>
          <w:tab/>
        </w:r>
        <w:r w:rsidR="00F5208D">
          <w:rPr>
            <w:noProof/>
            <w:webHidden/>
          </w:rPr>
          <w:fldChar w:fldCharType="begin"/>
        </w:r>
        <w:r w:rsidR="00F5208D">
          <w:rPr>
            <w:noProof/>
            <w:webHidden/>
          </w:rPr>
          <w:instrText xml:space="preserve"> PAGEREF _Toc135431731 \h </w:instrText>
        </w:r>
        <w:r w:rsidR="00F5208D">
          <w:rPr>
            <w:noProof/>
            <w:webHidden/>
          </w:rPr>
        </w:r>
        <w:r w:rsidR="00F5208D">
          <w:rPr>
            <w:noProof/>
            <w:webHidden/>
          </w:rPr>
          <w:fldChar w:fldCharType="separate"/>
        </w:r>
        <w:r w:rsidR="00F5208D">
          <w:rPr>
            <w:noProof/>
            <w:webHidden/>
          </w:rPr>
          <w:t>4</w:t>
        </w:r>
        <w:r w:rsidR="00F5208D">
          <w:rPr>
            <w:noProof/>
            <w:webHidden/>
          </w:rPr>
          <w:fldChar w:fldCharType="end"/>
        </w:r>
      </w:hyperlink>
    </w:p>
    <w:p w14:paraId="02C3D229" w14:textId="4D1DFB43" w:rsidR="00F5208D" w:rsidRDefault="00000000">
      <w:pPr>
        <w:pStyle w:val="TableofFigures"/>
        <w:tabs>
          <w:tab w:val="right" w:leader="dot" w:pos="9016"/>
        </w:tabs>
        <w:rPr>
          <w:rFonts w:asciiTheme="minorHAnsi" w:hAnsiTheme="minorHAnsi"/>
          <w:noProof/>
        </w:rPr>
      </w:pPr>
      <w:hyperlink w:anchor="_Toc135431732" w:history="1">
        <w:r w:rsidR="00F5208D" w:rsidRPr="008B6F2C">
          <w:rPr>
            <w:rStyle w:val="Hyperlink"/>
            <w:i/>
            <w:iCs/>
            <w:noProof/>
          </w:rPr>
          <w:t>Figure 2. Key features of the various social media platforms</w:t>
        </w:r>
        <w:r w:rsidR="00F5208D">
          <w:rPr>
            <w:noProof/>
            <w:webHidden/>
          </w:rPr>
          <w:tab/>
        </w:r>
        <w:r w:rsidR="00F5208D">
          <w:rPr>
            <w:noProof/>
            <w:webHidden/>
          </w:rPr>
          <w:fldChar w:fldCharType="begin"/>
        </w:r>
        <w:r w:rsidR="00F5208D">
          <w:rPr>
            <w:noProof/>
            <w:webHidden/>
          </w:rPr>
          <w:instrText xml:space="preserve"> PAGEREF _Toc135431732 \h </w:instrText>
        </w:r>
        <w:r w:rsidR="00F5208D">
          <w:rPr>
            <w:noProof/>
            <w:webHidden/>
          </w:rPr>
        </w:r>
        <w:r w:rsidR="00F5208D">
          <w:rPr>
            <w:noProof/>
            <w:webHidden/>
          </w:rPr>
          <w:fldChar w:fldCharType="separate"/>
        </w:r>
        <w:r w:rsidR="00F5208D">
          <w:rPr>
            <w:noProof/>
            <w:webHidden/>
          </w:rPr>
          <w:t>4</w:t>
        </w:r>
        <w:r w:rsidR="00F5208D">
          <w:rPr>
            <w:noProof/>
            <w:webHidden/>
          </w:rPr>
          <w:fldChar w:fldCharType="end"/>
        </w:r>
      </w:hyperlink>
    </w:p>
    <w:p w14:paraId="2D621DCD" w14:textId="79F83E2E" w:rsidR="00F5208D" w:rsidRDefault="00000000">
      <w:pPr>
        <w:pStyle w:val="TableofFigures"/>
        <w:tabs>
          <w:tab w:val="right" w:leader="dot" w:pos="9016"/>
        </w:tabs>
        <w:rPr>
          <w:rFonts w:asciiTheme="minorHAnsi" w:hAnsiTheme="minorHAnsi"/>
          <w:noProof/>
        </w:rPr>
      </w:pPr>
      <w:hyperlink w:anchor="_Toc135431733" w:history="1">
        <w:r w:rsidR="00F5208D" w:rsidRPr="008B6F2C">
          <w:rPr>
            <w:rStyle w:val="Hyperlink"/>
            <w:i/>
            <w:iCs/>
            <w:noProof/>
          </w:rPr>
          <w:t>Figure 3. Process flow for data preparation during development phase</w:t>
        </w:r>
        <w:r w:rsidR="00F5208D">
          <w:rPr>
            <w:noProof/>
            <w:webHidden/>
          </w:rPr>
          <w:tab/>
        </w:r>
        <w:r w:rsidR="00F5208D">
          <w:rPr>
            <w:noProof/>
            <w:webHidden/>
          </w:rPr>
          <w:fldChar w:fldCharType="begin"/>
        </w:r>
        <w:r w:rsidR="00F5208D">
          <w:rPr>
            <w:noProof/>
            <w:webHidden/>
          </w:rPr>
          <w:instrText xml:space="preserve"> PAGEREF _Toc135431733 \h </w:instrText>
        </w:r>
        <w:r w:rsidR="00F5208D">
          <w:rPr>
            <w:noProof/>
            <w:webHidden/>
          </w:rPr>
        </w:r>
        <w:r w:rsidR="00F5208D">
          <w:rPr>
            <w:noProof/>
            <w:webHidden/>
          </w:rPr>
          <w:fldChar w:fldCharType="separate"/>
        </w:r>
        <w:r w:rsidR="00F5208D">
          <w:rPr>
            <w:noProof/>
            <w:webHidden/>
          </w:rPr>
          <w:t>10</w:t>
        </w:r>
        <w:r w:rsidR="00F5208D">
          <w:rPr>
            <w:noProof/>
            <w:webHidden/>
          </w:rPr>
          <w:fldChar w:fldCharType="end"/>
        </w:r>
      </w:hyperlink>
    </w:p>
    <w:p w14:paraId="281E1014" w14:textId="5C64B87C" w:rsidR="00F5208D" w:rsidRDefault="00000000">
      <w:pPr>
        <w:pStyle w:val="TableofFigures"/>
        <w:tabs>
          <w:tab w:val="right" w:leader="dot" w:pos="9016"/>
        </w:tabs>
        <w:rPr>
          <w:rFonts w:asciiTheme="minorHAnsi" w:hAnsiTheme="minorHAnsi"/>
          <w:noProof/>
        </w:rPr>
      </w:pPr>
      <w:hyperlink w:anchor="_Toc135431734" w:history="1">
        <w:r w:rsidR="00F5208D" w:rsidRPr="008B6F2C">
          <w:rPr>
            <w:rStyle w:val="Hyperlink"/>
            <w:i/>
            <w:iCs/>
            <w:noProof/>
          </w:rPr>
          <w:t xml:space="preserve">Figure </w:t>
        </w:r>
        <w:r w:rsidR="00F5208D" w:rsidRPr="008B6F2C">
          <w:rPr>
            <w:rStyle w:val="Hyperlink"/>
            <w:i/>
            <w:noProof/>
          </w:rPr>
          <w:t>4</w:t>
        </w:r>
        <w:r w:rsidR="00F5208D" w:rsidRPr="008B6F2C">
          <w:rPr>
            <w:rStyle w:val="Hyperlink"/>
            <w:i/>
            <w:iCs/>
            <w:noProof/>
          </w:rPr>
          <w:t>. Merging of data in the 3 CSV files with a common column</w:t>
        </w:r>
        <w:r w:rsidR="00F5208D">
          <w:rPr>
            <w:noProof/>
            <w:webHidden/>
          </w:rPr>
          <w:tab/>
        </w:r>
        <w:r w:rsidR="00F5208D">
          <w:rPr>
            <w:noProof/>
            <w:webHidden/>
          </w:rPr>
          <w:fldChar w:fldCharType="begin"/>
        </w:r>
        <w:r w:rsidR="00F5208D">
          <w:rPr>
            <w:noProof/>
            <w:webHidden/>
          </w:rPr>
          <w:instrText xml:space="preserve"> PAGEREF _Toc135431734 \h </w:instrText>
        </w:r>
        <w:r w:rsidR="00F5208D">
          <w:rPr>
            <w:noProof/>
            <w:webHidden/>
          </w:rPr>
        </w:r>
        <w:r w:rsidR="00F5208D">
          <w:rPr>
            <w:noProof/>
            <w:webHidden/>
          </w:rPr>
          <w:fldChar w:fldCharType="separate"/>
        </w:r>
        <w:r w:rsidR="00F5208D">
          <w:rPr>
            <w:noProof/>
            <w:webHidden/>
          </w:rPr>
          <w:t>11</w:t>
        </w:r>
        <w:r w:rsidR="00F5208D">
          <w:rPr>
            <w:noProof/>
            <w:webHidden/>
          </w:rPr>
          <w:fldChar w:fldCharType="end"/>
        </w:r>
      </w:hyperlink>
    </w:p>
    <w:p w14:paraId="245B8823" w14:textId="72D19684" w:rsidR="00F5208D" w:rsidRDefault="00000000">
      <w:pPr>
        <w:pStyle w:val="TableofFigures"/>
        <w:tabs>
          <w:tab w:val="right" w:leader="dot" w:pos="9016"/>
        </w:tabs>
        <w:rPr>
          <w:rFonts w:asciiTheme="minorHAnsi" w:hAnsiTheme="minorHAnsi"/>
          <w:noProof/>
        </w:rPr>
      </w:pPr>
      <w:hyperlink w:anchor="_Toc135431735" w:history="1">
        <w:r w:rsidR="00F5208D" w:rsidRPr="008B6F2C">
          <w:rPr>
            <w:rStyle w:val="Hyperlink"/>
            <w:i/>
            <w:iCs/>
            <w:noProof/>
          </w:rPr>
          <w:t xml:space="preserve">Figure </w:t>
        </w:r>
        <w:r w:rsidR="00F5208D" w:rsidRPr="008B6F2C">
          <w:rPr>
            <w:rStyle w:val="Hyperlink"/>
            <w:i/>
            <w:noProof/>
          </w:rPr>
          <w:t>5</w:t>
        </w:r>
        <w:r w:rsidR="00F5208D" w:rsidRPr="008B6F2C">
          <w:rPr>
            <w:rStyle w:val="Hyperlink"/>
            <w:i/>
            <w:iCs/>
            <w:noProof/>
          </w:rPr>
          <w:t>. Cleaning of dataset</w:t>
        </w:r>
        <w:r w:rsidR="00F5208D">
          <w:rPr>
            <w:noProof/>
            <w:webHidden/>
          </w:rPr>
          <w:tab/>
        </w:r>
        <w:r w:rsidR="00F5208D">
          <w:rPr>
            <w:noProof/>
            <w:webHidden/>
          </w:rPr>
          <w:fldChar w:fldCharType="begin"/>
        </w:r>
        <w:r w:rsidR="00F5208D">
          <w:rPr>
            <w:noProof/>
            <w:webHidden/>
          </w:rPr>
          <w:instrText xml:space="preserve"> PAGEREF _Toc135431735 \h </w:instrText>
        </w:r>
        <w:r w:rsidR="00F5208D">
          <w:rPr>
            <w:noProof/>
            <w:webHidden/>
          </w:rPr>
        </w:r>
        <w:r w:rsidR="00F5208D">
          <w:rPr>
            <w:noProof/>
            <w:webHidden/>
          </w:rPr>
          <w:fldChar w:fldCharType="separate"/>
        </w:r>
        <w:r w:rsidR="00F5208D">
          <w:rPr>
            <w:noProof/>
            <w:webHidden/>
          </w:rPr>
          <w:t>11</w:t>
        </w:r>
        <w:r w:rsidR="00F5208D">
          <w:rPr>
            <w:noProof/>
            <w:webHidden/>
          </w:rPr>
          <w:fldChar w:fldCharType="end"/>
        </w:r>
      </w:hyperlink>
    </w:p>
    <w:p w14:paraId="66827B62" w14:textId="31033115" w:rsidR="00F5208D" w:rsidRDefault="00000000">
      <w:pPr>
        <w:pStyle w:val="TableofFigures"/>
        <w:tabs>
          <w:tab w:val="right" w:leader="dot" w:pos="9016"/>
        </w:tabs>
        <w:rPr>
          <w:rFonts w:asciiTheme="minorHAnsi" w:hAnsiTheme="minorHAnsi"/>
          <w:noProof/>
        </w:rPr>
      </w:pPr>
      <w:hyperlink w:anchor="_Toc135431736" w:history="1">
        <w:r w:rsidR="00F5208D" w:rsidRPr="008B6F2C">
          <w:rPr>
            <w:rStyle w:val="Hyperlink"/>
            <w:i/>
            <w:iCs/>
            <w:noProof/>
          </w:rPr>
          <w:t>Figure 6. Process flow for data preparation during production phase</w:t>
        </w:r>
        <w:r w:rsidR="00F5208D">
          <w:rPr>
            <w:noProof/>
            <w:webHidden/>
          </w:rPr>
          <w:tab/>
        </w:r>
        <w:r w:rsidR="00F5208D">
          <w:rPr>
            <w:noProof/>
            <w:webHidden/>
          </w:rPr>
          <w:fldChar w:fldCharType="begin"/>
        </w:r>
        <w:r w:rsidR="00F5208D">
          <w:rPr>
            <w:noProof/>
            <w:webHidden/>
          </w:rPr>
          <w:instrText xml:space="preserve"> PAGEREF _Toc135431736 \h </w:instrText>
        </w:r>
        <w:r w:rsidR="00F5208D">
          <w:rPr>
            <w:noProof/>
            <w:webHidden/>
          </w:rPr>
        </w:r>
        <w:r w:rsidR="00F5208D">
          <w:rPr>
            <w:noProof/>
            <w:webHidden/>
          </w:rPr>
          <w:fldChar w:fldCharType="separate"/>
        </w:r>
        <w:r w:rsidR="00F5208D">
          <w:rPr>
            <w:noProof/>
            <w:webHidden/>
          </w:rPr>
          <w:t>13</w:t>
        </w:r>
        <w:r w:rsidR="00F5208D">
          <w:rPr>
            <w:noProof/>
            <w:webHidden/>
          </w:rPr>
          <w:fldChar w:fldCharType="end"/>
        </w:r>
      </w:hyperlink>
    </w:p>
    <w:p w14:paraId="36C4422F" w14:textId="342FECD2" w:rsidR="00F5208D" w:rsidRDefault="00000000">
      <w:pPr>
        <w:pStyle w:val="TableofFigures"/>
        <w:tabs>
          <w:tab w:val="right" w:leader="dot" w:pos="9016"/>
        </w:tabs>
        <w:rPr>
          <w:rFonts w:asciiTheme="minorHAnsi" w:hAnsiTheme="minorHAnsi"/>
          <w:noProof/>
        </w:rPr>
      </w:pPr>
      <w:hyperlink w:anchor="_Toc135431737" w:history="1">
        <w:r w:rsidR="00F5208D" w:rsidRPr="008B6F2C">
          <w:rPr>
            <w:rStyle w:val="Hyperlink"/>
            <w:noProof/>
          </w:rPr>
          <w:t>Figure 7. Overall System Architecture Model Setup</w:t>
        </w:r>
        <w:r w:rsidR="00F5208D">
          <w:rPr>
            <w:noProof/>
            <w:webHidden/>
          </w:rPr>
          <w:tab/>
        </w:r>
        <w:r w:rsidR="00F5208D">
          <w:rPr>
            <w:noProof/>
            <w:webHidden/>
          </w:rPr>
          <w:fldChar w:fldCharType="begin"/>
        </w:r>
        <w:r w:rsidR="00F5208D">
          <w:rPr>
            <w:noProof/>
            <w:webHidden/>
          </w:rPr>
          <w:instrText xml:space="preserve"> PAGEREF _Toc135431737 \h </w:instrText>
        </w:r>
        <w:r w:rsidR="00F5208D">
          <w:rPr>
            <w:noProof/>
            <w:webHidden/>
          </w:rPr>
        </w:r>
        <w:r w:rsidR="00F5208D">
          <w:rPr>
            <w:noProof/>
            <w:webHidden/>
          </w:rPr>
          <w:fldChar w:fldCharType="separate"/>
        </w:r>
        <w:r w:rsidR="00F5208D">
          <w:rPr>
            <w:noProof/>
            <w:webHidden/>
          </w:rPr>
          <w:t>15</w:t>
        </w:r>
        <w:r w:rsidR="00F5208D">
          <w:rPr>
            <w:noProof/>
            <w:webHidden/>
          </w:rPr>
          <w:fldChar w:fldCharType="end"/>
        </w:r>
      </w:hyperlink>
    </w:p>
    <w:p w14:paraId="222BC7EA" w14:textId="3DC8A967" w:rsidR="00F5208D" w:rsidRDefault="00000000">
      <w:pPr>
        <w:pStyle w:val="TableofFigures"/>
        <w:tabs>
          <w:tab w:val="right" w:leader="dot" w:pos="9016"/>
        </w:tabs>
        <w:rPr>
          <w:rFonts w:asciiTheme="minorHAnsi" w:hAnsiTheme="minorHAnsi"/>
          <w:noProof/>
        </w:rPr>
      </w:pPr>
      <w:hyperlink w:anchor="_Toc135431738" w:history="1">
        <w:r w:rsidR="00F5208D" w:rsidRPr="008B6F2C">
          <w:rPr>
            <w:rStyle w:val="Hyperlink"/>
            <w:noProof/>
          </w:rPr>
          <w:t>Figure 8. System Architecture for Production Phrase</w:t>
        </w:r>
        <w:r w:rsidR="00F5208D">
          <w:rPr>
            <w:noProof/>
            <w:webHidden/>
          </w:rPr>
          <w:tab/>
        </w:r>
        <w:r w:rsidR="00F5208D">
          <w:rPr>
            <w:noProof/>
            <w:webHidden/>
          </w:rPr>
          <w:fldChar w:fldCharType="begin"/>
        </w:r>
        <w:r w:rsidR="00F5208D">
          <w:rPr>
            <w:noProof/>
            <w:webHidden/>
          </w:rPr>
          <w:instrText xml:space="preserve"> PAGEREF _Toc135431738 \h </w:instrText>
        </w:r>
        <w:r w:rsidR="00F5208D">
          <w:rPr>
            <w:noProof/>
            <w:webHidden/>
          </w:rPr>
        </w:r>
        <w:r w:rsidR="00F5208D">
          <w:rPr>
            <w:noProof/>
            <w:webHidden/>
          </w:rPr>
          <w:fldChar w:fldCharType="separate"/>
        </w:r>
        <w:r w:rsidR="00F5208D">
          <w:rPr>
            <w:noProof/>
            <w:webHidden/>
          </w:rPr>
          <w:t>16</w:t>
        </w:r>
        <w:r w:rsidR="00F5208D">
          <w:rPr>
            <w:noProof/>
            <w:webHidden/>
          </w:rPr>
          <w:fldChar w:fldCharType="end"/>
        </w:r>
      </w:hyperlink>
    </w:p>
    <w:p w14:paraId="04A11063" w14:textId="418E3BA8" w:rsidR="00F5208D" w:rsidRDefault="00000000">
      <w:pPr>
        <w:pStyle w:val="TableofFigures"/>
        <w:tabs>
          <w:tab w:val="right" w:leader="dot" w:pos="9016"/>
        </w:tabs>
        <w:rPr>
          <w:rFonts w:asciiTheme="minorHAnsi" w:hAnsiTheme="minorHAnsi"/>
          <w:noProof/>
        </w:rPr>
      </w:pPr>
      <w:hyperlink w:anchor="_Toc135431739" w:history="1">
        <w:r w:rsidR="00F5208D" w:rsidRPr="008B6F2C">
          <w:rPr>
            <w:rStyle w:val="Hyperlink"/>
            <w:noProof/>
          </w:rPr>
          <w:t xml:space="preserve">Figure 9. </w:t>
        </w:r>
        <w:r w:rsidR="00F5208D" w:rsidRPr="008B6F2C">
          <w:rPr>
            <w:rStyle w:val="Hyperlink"/>
            <w:rFonts w:cs="Arial"/>
            <w:noProof/>
          </w:rPr>
          <w:t>Flowchart for the setup of Model A</w:t>
        </w:r>
        <w:r w:rsidR="00F5208D">
          <w:rPr>
            <w:noProof/>
            <w:webHidden/>
          </w:rPr>
          <w:tab/>
        </w:r>
        <w:r w:rsidR="00F5208D">
          <w:rPr>
            <w:noProof/>
            <w:webHidden/>
          </w:rPr>
          <w:fldChar w:fldCharType="begin"/>
        </w:r>
        <w:r w:rsidR="00F5208D">
          <w:rPr>
            <w:noProof/>
            <w:webHidden/>
          </w:rPr>
          <w:instrText xml:space="preserve"> PAGEREF _Toc135431739 \h </w:instrText>
        </w:r>
        <w:r w:rsidR="00F5208D">
          <w:rPr>
            <w:noProof/>
            <w:webHidden/>
          </w:rPr>
        </w:r>
        <w:r w:rsidR="00F5208D">
          <w:rPr>
            <w:noProof/>
            <w:webHidden/>
          </w:rPr>
          <w:fldChar w:fldCharType="separate"/>
        </w:r>
        <w:r w:rsidR="00F5208D">
          <w:rPr>
            <w:noProof/>
            <w:webHidden/>
          </w:rPr>
          <w:t>17</w:t>
        </w:r>
        <w:r w:rsidR="00F5208D">
          <w:rPr>
            <w:noProof/>
            <w:webHidden/>
          </w:rPr>
          <w:fldChar w:fldCharType="end"/>
        </w:r>
      </w:hyperlink>
    </w:p>
    <w:p w14:paraId="31FE582B" w14:textId="4439DDC1" w:rsidR="00F5208D" w:rsidRDefault="00000000">
      <w:pPr>
        <w:pStyle w:val="TableofFigures"/>
        <w:tabs>
          <w:tab w:val="right" w:leader="dot" w:pos="9016"/>
        </w:tabs>
        <w:rPr>
          <w:rFonts w:asciiTheme="minorHAnsi" w:hAnsiTheme="minorHAnsi"/>
          <w:noProof/>
        </w:rPr>
      </w:pPr>
      <w:hyperlink w:anchor="_Toc135431740" w:history="1">
        <w:r w:rsidR="00F5208D" w:rsidRPr="008B6F2C">
          <w:rPr>
            <w:rStyle w:val="Hyperlink"/>
            <w:noProof/>
          </w:rPr>
          <w:t>Figure 10. Histogram showing distribution of the number of likes in the dataset</w:t>
        </w:r>
        <w:r w:rsidR="00F5208D">
          <w:rPr>
            <w:noProof/>
            <w:webHidden/>
          </w:rPr>
          <w:tab/>
        </w:r>
        <w:r w:rsidR="00F5208D">
          <w:rPr>
            <w:noProof/>
            <w:webHidden/>
          </w:rPr>
          <w:fldChar w:fldCharType="begin"/>
        </w:r>
        <w:r w:rsidR="00F5208D">
          <w:rPr>
            <w:noProof/>
            <w:webHidden/>
          </w:rPr>
          <w:instrText xml:space="preserve"> PAGEREF _Toc135431740 \h </w:instrText>
        </w:r>
        <w:r w:rsidR="00F5208D">
          <w:rPr>
            <w:noProof/>
            <w:webHidden/>
          </w:rPr>
        </w:r>
        <w:r w:rsidR="00F5208D">
          <w:rPr>
            <w:noProof/>
            <w:webHidden/>
          </w:rPr>
          <w:fldChar w:fldCharType="separate"/>
        </w:r>
        <w:r w:rsidR="00F5208D">
          <w:rPr>
            <w:noProof/>
            <w:webHidden/>
          </w:rPr>
          <w:t>18</w:t>
        </w:r>
        <w:r w:rsidR="00F5208D">
          <w:rPr>
            <w:noProof/>
            <w:webHidden/>
          </w:rPr>
          <w:fldChar w:fldCharType="end"/>
        </w:r>
      </w:hyperlink>
    </w:p>
    <w:p w14:paraId="058937ED" w14:textId="24B48A8A" w:rsidR="00F5208D" w:rsidRDefault="00000000">
      <w:pPr>
        <w:pStyle w:val="TableofFigures"/>
        <w:tabs>
          <w:tab w:val="right" w:leader="dot" w:pos="9016"/>
        </w:tabs>
        <w:rPr>
          <w:rFonts w:asciiTheme="minorHAnsi" w:hAnsiTheme="minorHAnsi"/>
          <w:noProof/>
        </w:rPr>
      </w:pPr>
      <w:hyperlink w:anchor="_Toc135431741" w:history="1">
        <w:r w:rsidR="00F5208D" w:rsidRPr="008B6F2C">
          <w:rPr>
            <w:rStyle w:val="Hyperlink"/>
            <w:noProof/>
          </w:rPr>
          <w:t>Figure 11. Histogram showing distribution of the number of comments in the dataset.</w:t>
        </w:r>
        <w:r w:rsidR="00F5208D">
          <w:rPr>
            <w:noProof/>
            <w:webHidden/>
          </w:rPr>
          <w:tab/>
        </w:r>
        <w:r w:rsidR="00F5208D">
          <w:rPr>
            <w:noProof/>
            <w:webHidden/>
          </w:rPr>
          <w:fldChar w:fldCharType="begin"/>
        </w:r>
        <w:r w:rsidR="00F5208D">
          <w:rPr>
            <w:noProof/>
            <w:webHidden/>
          </w:rPr>
          <w:instrText xml:space="preserve"> PAGEREF _Toc135431741 \h </w:instrText>
        </w:r>
        <w:r w:rsidR="00F5208D">
          <w:rPr>
            <w:noProof/>
            <w:webHidden/>
          </w:rPr>
        </w:r>
        <w:r w:rsidR="00F5208D">
          <w:rPr>
            <w:noProof/>
            <w:webHidden/>
          </w:rPr>
          <w:fldChar w:fldCharType="separate"/>
        </w:r>
        <w:r w:rsidR="00F5208D">
          <w:rPr>
            <w:noProof/>
            <w:webHidden/>
          </w:rPr>
          <w:t>18</w:t>
        </w:r>
        <w:r w:rsidR="00F5208D">
          <w:rPr>
            <w:noProof/>
            <w:webHidden/>
          </w:rPr>
          <w:fldChar w:fldCharType="end"/>
        </w:r>
      </w:hyperlink>
    </w:p>
    <w:p w14:paraId="7C332B74" w14:textId="06AD34AC" w:rsidR="00F5208D" w:rsidRDefault="00000000">
      <w:pPr>
        <w:pStyle w:val="TableofFigures"/>
        <w:tabs>
          <w:tab w:val="right" w:leader="dot" w:pos="9016"/>
        </w:tabs>
        <w:rPr>
          <w:rFonts w:asciiTheme="minorHAnsi" w:hAnsiTheme="minorHAnsi"/>
          <w:noProof/>
        </w:rPr>
      </w:pPr>
      <w:hyperlink w:anchor="_Toc135431742" w:history="1">
        <w:r w:rsidR="00F5208D" w:rsidRPr="008B6F2C">
          <w:rPr>
            <w:rStyle w:val="Hyperlink"/>
            <w:noProof/>
          </w:rPr>
          <w:t>Figure 12. Histogram showing distribution of the number of followers in the dataset</w:t>
        </w:r>
        <w:r w:rsidR="00F5208D">
          <w:rPr>
            <w:noProof/>
            <w:webHidden/>
          </w:rPr>
          <w:tab/>
        </w:r>
        <w:r w:rsidR="00F5208D">
          <w:rPr>
            <w:noProof/>
            <w:webHidden/>
          </w:rPr>
          <w:fldChar w:fldCharType="begin"/>
        </w:r>
        <w:r w:rsidR="00F5208D">
          <w:rPr>
            <w:noProof/>
            <w:webHidden/>
          </w:rPr>
          <w:instrText xml:space="preserve"> PAGEREF _Toc135431742 \h </w:instrText>
        </w:r>
        <w:r w:rsidR="00F5208D">
          <w:rPr>
            <w:noProof/>
            <w:webHidden/>
          </w:rPr>
        </w:r>
        <w:r w:rsidR="00F5208D">
          <w:rPr>
            <w:noProof/>
            <w:webHidden/>
          </w:rPr>
          <w:fldChar w:fldCharType="separate"/>
        </w:r>
        <w:r w:rsidR="00F5208D">
          <w:rPr>
            <w:noProof/>
            <w:webHidden/>
          </w:rPr>
          <w:t>18</w:t>
        </w:r>
        <w:r w:rsidR="00F5208D">
          <w:rPr>
            <w:noProof/>
            <w:webHidden/>
          </w:rPr>
          <w:fldChar w:fldCharType="end"/>
        </w:r>
      </w:hyperlink>
    </w:p>
    <w:p w14:paraId="5216EF5C" w14:textId="15E3C6A0" w:rsidR="00F5208D" w:rsidRDefault="00000000">
      <w:pPr>
        <w:pStyle w:val="TableofFigures"/>
        <w:tabs>
          <w:tab w:val="right" w:leader="dot" w:pos="9016"/>
        </w:tabs>
        <w:rPr>
          <w:rFonts w:asciiTheme="minorHAnsi" w:hAnsiTheme="minorHAnsi"/>
          <w:noProof/>
        </w:rPr>
      </w:pPr>
      <w:hyperlink w:anchor="_Toc135431743" w:history="1">
        <w:r w:rsidR="00F5208D" w:rsidRPr="008B6F2C">
          <w:rPr>
            <w:rStyle w:val="Hyperlink"/>
            <w:noProof/>
          </w:rPr>
          <w:t>Figure 13. Histogram showing distribution of the number of profile posts in the dataset</w:t>
        </w:r>
        <w:r w:rsidR="00F5208D">
          <w:rPr>
            <w:noProof/>
            <w:webHidden/>
          </w:rPr>
          <w:tab/>
        </w:r>
        <w:r w:rsidR="00F5208D">
          <w:rPr>
            <w:noProof/>
            <w:webHidden/>
          </w:rPr>
          <w:fldChar w:fldCharType="begin"/>
        </w:r>
        <w:r w:rsidR="00F5208D">
          <w:rPr>
            <w:noProof/>
            <w:webHidden/>
          </w:rPr>
          <w:instrText xml:space="preserve"> PAGEREF _Toc135431743 \h </w:instrText>
        </w:r>
        <w:r w:rsidR="00F5208D">
          <w:rPr>
            <w:noProof/>
            <w:webHidden/>
          </w:rPr>
        </w:r>
        <w:r w:rsidR="00F5208D">
          <w:rPr>
            <w:noProof/>
            <w:webHidden/>
          </w:rPr>
          <w:fldChar w:fldCharType="separate"/>
        </w:r>
        <w:r w:rsidR="00F5208D">
          <w:rPr>
            <w:noProof/>
            <w:webHidden/>
          </w:rPr>
          <w:t>19</w:t>
        </w:r>
        <w:r w:rsidR="00F5208D">
          <w:rPr>
            <w:noProof/>
            <w:webHidden/>
          </w:rPr>
          <w:fldChar w:fldCharType="end"/>
        </w:r>
      </w:hyperlink>
    </w:p>
    <w:p w14:paraId="54E97DC1" w14:textId="3A02CFFF" w:rsidR="00F5208D" w:rsidRDefault="00000000">
      <w:pPr>
        <w:pStyle w:val="TableofFigures"/>
        <w:tabs>
          <w:tab w:val="right" w:leader="dot" w:pos="9016"/>
        </w:tabs>
        <w:rPr>
          <w:rFonts w:asciiTheme="minorHAnsi" w:hAnsiTheme="minorHAnsi"/>
          <w:noProof/>
        </w:rPr>
      </w:pPr>
      <w:hyperlink w:anchor="_Toc135431744" w:history="1">
        <w:r w:rsidR="00F5208D" w:rsidRPr="008B6F2C">
          <w:rPr>
            <w:rStyle w:val="Hyperlink"/>
            <w:noProof/>
          </w:rPr>
          <w:t>Figure 14 Model B Process Setup Overview</w:t>
        </w:r>
        <w:r w:rsidR="00F5208D">
          <w:rPr>
            <w:noProof/>
            <w:webHidden/>
          </w:rPr>
          <w:tab/>
        </w:r>
        <w:r w:rsidR="00F5208D">
          <w:rPr>
            <w:noProof/>
            <w:webHidden/>
          </w:rPr>
          <w:fldChar w:fldCharType="begin"/>
        </w:r>
        <w:r w:rsidR="00F5208D">
          <w:rPr>
            <w:noProof/>
            <w:webHidden/>
          </w:rPr>
          <w:instrText xml:space="preserve"> PAGEREF _Toc135431744 \h </w:instrText>
        </w:r>
        <w:r w:rsidR="00F5208D">
          <w:rPr>
            <w:noProof/>
            <w:webHidden/>
          </w:rPr>
        </w:r>
        <w:r w:rsidR="00F5208D">
          <w:rPr>
            <w:noProof/>
            <w:webHidden/>
          </w:rPr>
          <w:fldChar w:fldCharType="separate"/>
        </w:r>
        <w:r w:rsidR="00F5208D">
          <w:rPr>
            <w:noProof/>
            <w:webHidden/>
          </w:rPr>
          <w:t>22</w:t>
        </w:r>
        <w:r w:rsidR="00F5208D">
          <w:rPr>
            <w:noProof/>
            <w:webHidden/>
          </w:rPr>
          <w:fldChar w:fldCharType="end"/>
        </w:r>
      </w:hyperlink>
    </w:p>
    <w:p w14:paraId="1C8A2D15" w14:textId="0BE1826A" w:rsidR="00F5208D" w:rsidRDefault="00000000">
      <w:pPr>
        <w:pStyle w:val="TableofFigures"/>
        <w:tabs>
          <w:tab w:val="right" w:leader="dot" w:pos="9016"/>
        </w:tabs>
        <w:rPr>
          <w:rFonts w:asciiTheme="minorHAnsi" w:hAnsiTheme="minorHAnsi"/>
          <w:noProof/>
        </w:rPr>
      </w:pPr>
      <w:hyperlink w:anchor="_Toc135431745" w:history="1">
        <w:r w:rsidR="00F5208D" w:rsidRPr="008B6F2C">
          <w:rPr>
            <w:rStyle w:val="Hyperlink"/>
            <w:rFonts w:cs="Arial"/>
            <w:noProof/>
          </w:rPr>
          <w:t>Figure 15. Flowchart for the setup of Model C</w:t>
        </w:r>
        <w:r w:rsidR="00F5208D">
          <w:rPr>
            <w:noProof/>
            <w:webHidden/>
          </w:rPr>
          <w:tab/>
        </w:r>
        <w:r w:rsidR="00F5208D">
          <w:rPr>
            <w:noProof/>
            <w:webHidden/>
          </w:rPr>
          <w:fldChar w:fldCharType="begin"/>
        </w:r>
        <w:r w:rsidR="00F5208D">
          <w:rPr>
            <w:noProof/>
            <w:webHidden/>
          </w:rPr>
          <w:instrText xml:space="preserve"> PAGEREF _Toc135431745 \h </w:instrText>
        </w:r>
        <w:r w:rsidR="00F5208D">
          <w:rPr>
            <w:noProof/>
            <w:webHidden/>
          </w:rPr>
        </w:r>
        <w:r w:rsidR="00F5208D">
          <w:rPr>
            <w:noProof/>
            <w:webHidden/>
          </w:rPr>
          <w:fldChar w:fldCharType="separate"/>
        </w:r>
        <w:r w:rsidR="00F5208D">
          <w:rPr>
            <w:noProof/>
            <w:webHidden/>
          </w:rPr>
          <w:t>22</w:t>
        </w:r>
        <w:r w:rsidR="00F5208D">
          <w:rPr>
            <w:noProof/>
            <w:webHidden/>
          </w:rPr>
          <w:fldChar w:fldCharType="end"/>
        </w:r>
      </w:hyperlink>
    </w:p>
    <w:p w14:paraId="7BF03B8B" w14:textId="16291C70" w:rsidR="00F5208D" w:rsidRDefault="00000000">
      <w:pPr>
        <w:pStyle w:val="TableofFigures"/>
        <w:tabs>
          <w:tab w:val="right" w:leader="dot" w:pos="9016"/>
        </w:tabs>
        <w:rPr>
          <w:rFonts w:asciiTheme="minorHAnsi" w:hAnsiTheme="minorHAnsi"/>
          <w:noProof/>
        </w:rPr>
      </w:pPr>
      <w:hyperlink w:anchor="_Toc135431746" w:history="1">
        <w:r w:rsidR="00F5208D" w:rsidRPr="008B6F2C">
          <w:rPr>
            <w:rStyle w:val="Hyperlink"/>
            <w:noProof/>
          </w:rPr>
          <w:t>Figure 16. Checking of model accuracy over a range of n_estimators values</w:t>
        </w:r>
        <w:r w:rsidR="00F5208D">
          <w:rPr>
            <w:noProof/>
            <w:webHidden/>
          </w:rPr>
          <w:tab/>
        </w:r>
        <w:r w:rsidR="00F5208D">
          <w:rPr>
            <w:noProof/>
            <w:webHidden/>
          </w:rPr>
          <w:fldChar w:fldCharType="begin"/>
        </w:r>
        <w:r w:rsidR="00F5208D">
          <w:rPr>
            <w:noProof/>
            <w:webHidden/>
          </w:rPr>
          <w:instrText xml:space="preserve"> PAGEREF _Toc135431746 \h </w:instrText>
        </w:r>
        <w:r w:rsidR="00F5208D">
          <w:rPr>
            <w:noProof/>
            <w:webHidden/>
          </w:rPr>
        </w:r>
        <w:r w:rsidR="00F5208D">
          <w:rPr>
            <w:noProof/>
            <w:webHidden/>
          </w:rPr>
          <w:fldChar w:fldCharType="separate"/>
        </w:r>
        <w:r w:rsidR="00F5208D">
          <w:rPr>
            <w:noProof/>
            <w:webHidden/>
          </w:rPr>
          <w:t>24</w:t>
        </w:r>
        <w:r w:rsidR="00F5208D">
          <w:rPr>
            <w:noProof/>
            <w:webHidden/>
          </w:rPr>
          <w:fldChar w:fldCharType="end"/>
        </w:r>
      </w:hyperlink>
    </w:p>
    <w:p w14:paraId="4A29372F" w14:textId="27719070" w:rsidR="00F5208D" w:rsidRDefault="00000000">
      <w:pPr>
        <w:pStyle w:val="TableofFigures"/>
        <w:tabs>
          <w:tab w:val="right" w:leader="dot" w:pos="9016"/>
        </w:tabs>
        <w:rPr>
          <w:rFonts w:asciiTheme="minorHAnsi" w:hAnsiTheme="minorHAnsi"/>
          <w:noProof/>
        </w:rPr>
      </w:pPr>
      <w:hyperlink w:anchor="_Toc135431747" w:history="1">
        <w:r w:rsidR="00F5208D" w:rsidRPr="008B6F2C">
          <w:rPr>
            <w:rStyle w:val="Hyperlink"/>
            <w:rFonts w:cs="Arial"/>
            <w:noProof/>
          </w:rPr>
          <w:t>Figure 17. Snippet of code performing GridSearchCV to find best parameters for prediction of number of likes</w:t>
        </w:r>
        <w:r w:rsidR="00F5208D">
          <w:rPr>
            <w:noProof/>
            <w:webHidden/>
          </w:rPr>
          <w:tab/>
        </w:r>
        <w:r w:rsidR="00F5208D">
          <w:rPr>
            <w:noProof/>
            <w:webHidden/>
          </w:rPr>
          <w:fldChar w:fldCharType="begin"/>
        </w:r>
        <w:r w:rsidR="00F5208D">
          <w:rPr>
            <w:noProof/>
            <w:webHidden/>
          </w:rPr>
          <w:instrText xml:space="preserve"> PAGEREF _Toc135431747 \h </w:instrText>
        </w:r>
        <w:r w:rsidR="00F5208D">
          <w:rPr>
            <w:noProof/>
            <w:webHidden/>
          </w:rPr>
        </w:r>
        <w:r w:rsidR="00F5208D">
          <w:rPr>
            <w:noProof/>
            <w:webHidden/>
          </w:rPr>
          <w:fldChar w:fldCharType="separate"/>
        </w:r>
        <w:r w:rsidR="00F5208D">
          <w:rPr>
            <w:noProof/>
            <w:webHidden/>
          </w:rPr>
          <w:t>25</w:t>
        </w:r>
        <w:r w:rsidR="00F5208D">
          <w:rPr>
            <w:noProof/>
            <w:webHidden/>
          </w:rPr>
          <w:fldChar w:fldCharType="end"/>
        </w:r>
      </w:hyperlink>
    </w:p>
    <w:p w14:paraId="2A36F14C" w14:textId="0737676D" w:rsidR="00F5208D" w:rsidRDefault="00000000">
      <w:pPr>
        <w:pStyle w:val="TableofFigures"/>
        <w:tabs>
          <w:tab w:val="right" w:leader="dot" w:pos="9016"/>
        </w:tabs>
        <w:rPr>
          <w:rFonts w:asciiTheme="minorHAnsi" w:hAnsiTheme="minorHAnsi"/>
          <w:noProof/>
        </w:rPr>
      </w:pPr>
      <w:hyperlink w:anchor="_Toc135431748" w:history="1">
        <w:r w:rsidR="00F5208D" w:rsidRPr="008B6F2C">
          <w:rPr>
            <w:rStyle w:val="Hyperlink"/>
            <w:rFonts w:cs="Arial"/>
            <w:noProof/>
          </w:rPr>
          <w:t>Figure 18. Snippet of code performing GridSearchCV to find best parameters for prediction of number of comments</w:t>
        </w:r>
        <w:r w:rsidR="00F5208D">
          <w:rPr>
            <w:noProof/>
            <w:webHidden/>
          </w:rPr>
          <w:tab/>
        </w:r>
        <w:r w:rsidR="00F5208D">
          <w:rPr>
            <w:noProof/>
            <w:webHidden/>
          </w:rPr>
          <w:fldChar w:fldCharType="begin"/>
        </w:r>
        <w:r w:rsidR="00F5208D">
          <w:rPr>
            <w:noProof/>
            <w:webHidden/>
          </w:rPr>
          <w:instrText xml:space="preserve"> PAGEREF _Toc135431748 \h </w:instrText>
        </w:r>
        <w:r w:rsidR="00F5208D">
          <w:rPr>
            <w:noProof/>
            <w:webHidden/>
          </w:rPr>
        </w:r>
        <w:r w:rsidR="00F5208D">
          <w:rPr>
            <w:noProof/>
            <w:webHidden/>
          </w:rPr>
          <w:fldChar w:fldCharType="separate"/>
        </w:r>
        <w:r w:rsidR="00F5208D">
          <w:rPr>
            <w:noProof/>
            <w:webHidden/>
          </w:rPr>
          <w:t>25</w:t>
        </w:r>
        <w:r w:rsidR="00F5208D">
          <w:rPr>
            <w:noProof/>
            <w:webHidden/>
          </w:rPr>
          <w:fldChar w:fldCharType="end"/>
        </w:r>
      </w:hyperlink>
    </w:p>
    <w:p w14:paraId="18D3C7AE" w14:textId="2455C3A4" w:rsidR="00F5208D" w:rsidRDefault="00000000">
      <w:pPr>
        <w:pStyle w:val="TableofFigures"/>
        <w:tabs>
          <w:tab w:val="right" w:leader="dot" w:pos="9016"/>
        </w:tabs>
        <w:rPr>
          <w:rFonts w:asciiTheme="minorHAnsi" w:hAnsiTheme="minorHAnsi"/>
          <w:noProof/>
        </w:rPr>
      </w:pPr>
      <w:hyperlink w:anchor="_Toc135431749" w:history="1">
        <w:r w:rsidR="00F5208D" w:rsidRPr="008B6F2C">
          <w:rPr>
            <w:rStyle w:val="Hyperlink"/>
            <w:i/>
            <w:iCs/>
            <w:noProof/>
          </w:rPr>
          <w:t>Figure 19 Final User Interface System Design</w:t>
        </w:r>
        <w:r w:rsidR="00F5208D">
          <w:rPr>
            <w:noProof/>
            <w:webHidden/>
          </w:rPr>
          <w:tab/>
        </w:r>
        <w:r w:rsidR="00F5208D">
          <w:rPr>
            <w:noProof/>
            <w:webHidden/>
          </w:rPr>
          <w:fldChar w:fldCharType="begin"/>
        </w:r>
        <w:r w:rsidR="00F5208D">
          <w:rPr>
            <w:noProof/>
            <w:webHidden/>
          </w:rPr>
          <w:instrText xml:space="preserve"> PAGEREF _Toc135431749 \h </w:instrText>
        </w:r>
        <w:r w:rsidR="00F5208D">
          <w:rPr>
            <w:noProof/>
            <w:webHidden/>
          </w:rPr>
        </w:r>
        <w:r w:rsidR="00F5208D">
          <w:rPr>
            <w:noProof/>
            <w:webHidden/>
          </w:rPr>
          <w:fldChar w:fldCharType="separate"/>
        </w:r>
        <w:r w:rsidR="00F5208D">
          <w:rPr>
            <w:noProof/>
            <w:webHidden/>
          </w:rPr>
          <w:t>26</w:t>
        </w:r>
        <w:r w:rsidR="00F5208D">
          <w:rPr>
            <w:noProof/>
            <w:webHidden/>
          </w:rPr>
          <w:fldChar w:fldCharType="end"/>
        </w:r>
      </w:hyperlink>
    </w:p>
    <w:p w14:paraId="0FA0143D" w14:textId="3E8C4E7A" w:rsidR="00F5208D" w:rsidRDefault="00000000">
      <w:pPr>
        <w:pStyle w:val="TableofFigures"/>
        <w:tabs>
          <w:tab w:val="right" w:leader="dot" w:pos="9016"/>
        </w:tabs>
        <w:rPr>
          <w:rFonts w:asciiTheme="minorHAnsi" w:hAnsiTheme="minorHAnsi"/>
          <w:noProof/>
        </w:rPr>
      </w:pPr>
      <w:hyperlink w:anchor="_Toc135431750" w:history="1">
        <w:r w:rsidR="00F5208D" w:rsidRPr="008B6F2C">
          <w:rPr>
            <w:rStyle w:val="Hyperlink"/>
            <w:noProof/>
          </w:rPr>
          <w:t>Figure 20. User Interface's Login system</w:t>
        </w:r>
        <w:r w:rsidR="00F5208D">
          <w:rPr>
            <w:noProof/>
            <w:webHidden/>
          </w:rPr>
          <w:tab/>
        </w:r>
        <w:r w:rsidR="00F5208D">
          <w:rPr>
            <w:noProof/>
            <w:webHidden/>
          </w:rPr>
          <w:fldChar w:fldCharType="begin"/>
        </w:r>
        <w:r w:rsidR="00F5208D">
          <w:rPr>
            <w:noProof/>
            <w:webHidden/>
          </w:rPr>
          <w:instrText xml:space="preserve"> PAGEREF _Toc135431750 \h </w:instrText>
        </w:r>
        <w:r w:rsidR="00F5208D">
          <w:rPr>
            <w:noProof/>
            <w:webHidden/>
          </w:rPr>
        </w:r>
        <w:r w:rsidR="00F5208D">
          <w:rPr>
            <w:noProof/>
            <w:webHidden/>
          </w:rPr>
          <w:fldChar w:fldCharType="separate"/>
        </w:r>
        <w:r w:rsidR="00F5208D">
          <w:rPr>
            <w:noProof/>
            <w:webHidden/>
          </w:rPr>
          <w:t>27</w:t>
        </w:r>
        <w:r w:rsidR="00F5208D">
          <w:rPr>
            <w:noProof/>
            <w:webHidden/>
          </w:rPr>
          <w:fldChar w:fldCharType="end"/>
        </w:r>
      </w:hyperlink>
    </w:p>
    <w:p w14:paraId="0B351A37" w14:textId="06C32A12" w:rsidR="00F5208D" w:rsidRDefault="00000000">
      <w:pPr>
        <w:pStyle w:val="TableofFigures"/>
        <w:tabs>
          <w:tab w:val="right" w:leader="dot" w:pos="9016"/>
        </w:tabs>
        <w:rPr>
          <w:rFonts w:asciiTheme="minorHAnsi" w:hAnsiTheme="minorHAnsi"/>
          <w:noProof/>
        </w:rPr>
      </w:pPr>
      <w:hyperlink w:anchor="_Toc135431751" w:history="1">
        <w:r w:rsidR="00F5208D" w:rsidRPr="008B6F2C">
          <w:rPr>
            <w:rStyle w:val="Hyperlink"/>
            <w:i/>
            <w:iCs/>
            <w:noProof/>
          </w:rPr>
          <w:t>Figure 21. Elephant SQL employed in IG4U</w:t>
        </w:r>
        <w:r w:rsidR="00F5208D">
          <w:rPr>
            <w:noProof/>
            <w:webHidden/>
          </w:rPr>
          <w:tab/>
        </w:r>
        <w:r w:rsidR="00F5208D">
          <w:rPr>
            <w:noProof/>
            <w:webHidden/>
          </w:rPr>
          <w:fldChar w:fldCharType="begin"/>
        </w:r>
        <w:r w:rsidR="00F5208D">
          <w:rPr>
            <w:noProof/>
            <w:webHidden/>
          </w:rPr>
          <w:instrText xml:space="preserve"> PAGEREF _Toc135431751 \h </w:instrText>
        </w:r>
        <w:r w:rsidR="00F5208D">
          <w:rPr>
            <w:noProof/>
            <w:webHidden/>
          </w:rPr>
        </w:r>
        <w:r w:rsidR="00F5208D">
          <w:rPr>
            <w:noProof/>
            <w:webHidden/>
          </w:rPr>
          <w:fldChar w:fldCharType="separate"/>
        </w:r>
        <w:r w:rsidR="00F5208D">
          <w:rPr>
            <w:noProof/>
            <w:webHidden/>
          </w:rPr>
          <w:t>27</w:t>
        </w:r>
        <w:r w:rsidR="00F5208D">
          <w:rPr>
            <w:noProof/>
            <w:webHidden/>
          </w:rPr>
          <w:fldChar w:fldCharType="end"/>
        </w:r>
      </w:hyperlink>
    </w:p>
    <w:p w14:paraId="0F3B7059" w14:textId="067CB8DB" w:rsidR="00F5208D" w:rsidRDefault="00000000">
      <w:pPr>
        <w:pStyle w:val="TableofFigures"/>
        <w:tabs>
          <w:tab w:val="right" w:leader="dot" w:pos="9016"/>
        </w:tabs>
        <w:rPr>
          <w:rFonts w:asciiTheme="minorHAnsi" w:hAnsiTheme="minorHAnsi"/>
          <w:noProof/>
        </w:rPr>
      </w:pPr>
      <w:hyperlink w:anchor="_Toc135431752" w:history="1">
        <w:r w:rsidR="00F5208D" w:rsidRPr="008B6F2C">
          <w:rPr>
            <w:rStyle w:val="Hyperlink"/>
            <w:noProof/>
          </w:rPr>
          <w:t>Figure 22. User Interface Login page</w:t>
        </w:r>
        <w:r w:rsidR="00F5208D">
          <w:rPr>
            <w:noProof/>
            <w:webHidden/>
          </w:rPr>
          <w:tab/>
        </w:r>
        <w:r w:rsidR="00F5208D">
          <w:rPr>
            <w:noProof/>
            <w:webHidden/>
          </w:rPr>
          <w:fldChar w:fldCharType="begin"/>
        </w:r>
        <w:r w:rsidR="00F5208D">
          <w:rPr>
            <w:noProof/>
            <w:webHidden/>
          </w:rPr>
          <w:instrText xml:space="preserve"> PAGEREF _Toc135431752 \h </w:instrText>
        </w:r>
        <w:r w:rsidR="00F5208D">
          <w:rPr>
            <w:noProof/>
            <w:webHidden/>
          </w:rPr>
        </w:r>
        <w:r w:rsidR="00F5208D">
          <w:rPr>
            <w:noProof/>
            <w:webHidden/>
          </w:rPr>
          <w:fldChar w:fldCharType="separate"/>
        </w:r>
        <w:r w:rsidR="00F5208D">
          <w:rPr>
            <w:noProof/>
            <w:webHidden/>
          </w:rPr>
          <w:t>28</w:t>
        </w:r>
        <w:r w:rsidR="00F5208D">
          <w:rPr>
            <w:noProof/>
            <w:webHidden/>
          </w:rPr>
          <w:fldChar w:fldCharType="end"/>
        </w:r>
      </w:hyperlink>
    </w:p>
    <w:p w14:paraId="7651BAEE" w14:textId="02319B29" w:rsidR="00F5208D" w:rsidRDefault="00000000">
      <w:pPr>
        <w:pStyle w:val="TableofFigures"/>
        <w:tabs>
          <w:tab w:val="right" w:leader="dot" w:pos="9016"/>
        </w:tabs>
        <w:rPr>
          <w:rFonts w:asciiTheme="minorHAnsi" w:hAnsiTheme="minorHAnsi"/>
          <w:noProof/>
        </w:rPr>
      </w:pPr>
      <w:hyperlink w:anchor="_Toc135431753" w:history="1">
        <w:r w:rsidR="00F5208D" w:rsidRPr="008B6F2C">
          <w:rPr>
            <w:rStyle w:val="Hyperlink"/>
            <w:i/>
            <w:iCs/>
            <w:noProof/>
          </w:rPr>
          <w:t>Figure 23. User Interface Login &amp; Registration page</w:t>
        </w:r>
        <w:r w:rsidR="00F5208D">
          <w:rPr>
            <w:noProof/>
            <w:webHidden/>
          </w:rPr>
          <w:tab/>
        </w:r>
        <w:r w:rsidR="00F5208D">
          <w:rPr>
            <w:noProof/>
            <w:webHidden/>
          </w:rPr>
          <w:fldChar w:fldCharType="begin"/>
        </w:r>
        <w:r w:rsidR="00F5208D">
          <w:rPr>
            <w:noProof/>
            <w:webHidden/>
          </w:rPr>
          <w:instrText xml:space="preserve"> PAGEREF _Toc135431753 \h </w:instrText>
        </w:r>
        <w:r w:rsidR="00F5208D">
          <w:rPr>
            <w:noProof/>
            <w:webHidden/>
          </w:rPr>
        </w:r>
        <w:r w:rsidR="00F5208D">
          <w:rPr>
            <w:noProof/>
            <w:webHidden/>
          </w:rPr>
          <w:fldChar w:fldCharType="separate"/>
        </w:r>
        <w:r w:rsidR="00F5208D">
          <w:rPr>
            <w:noProof/>
            <w:webHidden/>
          </w:rPr>
          <w:t>29</w:t>
        </w:r>
        <w:r w:rsidR="00F5208D">
          <w:rPr>
            <w:noProof/>
            <w:webHidden/>
          </w:rPr>
          <w:fldChar w:fldCharType="end"/>
        </w:r>
      </w:hyperlink>
    </w:p>
    <w:p w14:paraId="387D29EF" w14:textId="07898C65" w:rsidR="00F5208D" w:rsidRDefault="00000000">
      <w:pPr>
        <w:pStyle w:val="TableofFigures"/>
        <w:tabs>
          <w:tab w:val="right" w:leader="dot" w:pos="9016"/>
        </w:tabs>
        <w:rPr>
          <w:rFonts w:asciiTheme="minorHAnsi" w:hAnsiTheme="minorHAnsi"/>
          <w:noProof/>
        </w:rPr>
      </w:pPr>
      <w:hyperlink w:anchor="_Toc135431754" w:history="1">
        <w:r w:rsidR="00F5208D" w:rsidRPr="008B6F2C">
          <w:rPr>
            <w:rStyle w:val="Hyperlink"/>
            <w:i/>
            <w:iCs/>
            <w:noProof/>
          </w:rPr>
          <w:t>Figure 24. IG4U forget password page</w:t>
        </w:r>
        <w:r w:rsidR="00F5208D">
          <w:rPr>
            <w:noProof/>
            <w:webHidden/>
          </w:rPr>
          <w:tab/>
        </w:r>
        <w:r w:rsidR="00F5208D">
          <w:rPr>
            <w:noProof/>
            <w:webHidden/>
          </w:rPr>
          <w:fldChar w:fldCharType="begin"/>
        </w:r>
        <w:r w:rsidR="00F5208D">
          <w:rPr>
            <w:noProof/>
            <w:webHidden/>
          </w:rPr>
          <w:instrText xml:space="preserve"> PAGEREF _Toc135431754 \h </w:instrText>
        </w:r>
        <w:r w:rsidR="00F5208D">
          <w:rPr>
            <w:noProof/>
            <w:webHidden/>
          </w:rPr>
        </w:r>
        <w:r w:rsidR="00F5208D">
          <w:rPr>
            <w:noProof/>
            <w:webHidden/>
          </w:rPr>
          <w:fldChar w:fldCharType="separate"/>
        </w:r>
        <w:r w:rsidR="00F5208D">
          <w:rPr>
            <w:noProof/>
            <w:webHidden/>
          </w:rPr>
          <w:t>30</w:t>
        </w:r>
        <w:r w:rsidR="00F5208D">
          <w:rPr>
            <w:noProof/>
            <w:webHidden/>
          </w:rPr>
          <w:fldChar w:fldCharType="end"/>
        </w:r>
      </w:hyperlink>
    </w:p>
    <w:p w14:paraId="34BE77D6" w14:textId="5429516D" w:rsidR="00F5208D" w:rsidRDefault="00000000">
      <w:pPr>
        <w:pStyle w:val="TableofFigures"/>
        <w:tabs>
          <w:tab w:val="right" w:leader="dot" w:pos="9016"/>
        </w:tabs>
        <w:rPr>
          <w:rFonts w:asciiTheme="minorHAnsi" w:hAnsiTheme="minorHAnsi"/>
          <w:noProof/>
        </w:rPr>
      </w:pPr>
      <w:hyperlink w:anchor="_Toc135431755" w:history="1">
        <w:r w:rsidR="00F5208D" w:rsidRPr="008B6F2C">
          <w:rPr>
            <w:rStyle w:val="Hyperlink"/>
            <w:i/>
            <w:iCs/>
            <w:noProof/>
          </w:rPr>
          <w:t>Figure 25. IG4U Welcome page</w:t>
        </w:r>
        <w:r w:rsidR="00F5208D">
          <w:rPr>
            <w:noProof/>
            <w:webHidden/>
          </w:rPr>
          <w:tab/>
        </w:r>
        <w:r w:rsidR="00F5208D">
          <w:rPr>
            <w:noProof/>
            <w:webHidden/>
          </w:rPr>
          <w:fldChar w:fldCharType="begin"/>
        </w:r>
        <w:r w:rsidR="00F5208D">
          <w:rPr>
            <w:noProof/>
            <w:webHidden/>
          </w:rPr>
          <w:instrText xml:space="preserve"> PAGEREF _Toc135431755 \h </w:instrText>
        </w:r>
        <w:r w:rsidR="00F5208D">
          <w:rPr>
            <w:noProof/>
            <w:webHidden/>
          </w:rPr>
        </w:r>
        <w:r w:rsidR="00F5208D">
          <w:rPr>
            <w:noProof/>
            <w:webHidden/>
          </w:rPr>
          <w:fldChar w:fldCharType="separate"/>
        </w:r>
        <w:r w:rsidR="00F5208D">
          <w:rPr>
            <w:noProof/>
            <w:webHidden/>
          </w:rPr>
          <w:t>31</w:t>
        </w:r>
        <w:r w:rsidR="00F5208D">
          <w:rPr>
            <w:noProof/>
            <w:webHidden/>
          </w:rPr>
          <w:fldChar w:fldCharType="end"/>
        </w:r>
      </w:hyperlink>
    </w:p>
    <w:p w14:paraId="0A08278F" w14:textId="6D842CBF" w:rsidR="00F5208D" w:rsidRDefault="00000000">
      <w:pPr>
        <w:pStyle w:val="TableofFigures"/>
        <w:tabs>
          <w:tab w:val="right" w:leader="dot" w:pos="9016"/>
        </w:tabs>
        <w:rPr>
          <w:rFonts w:asciiTheme="minorHAnsi" w:hAnsiTheme="minorHAnsi"/>
          <w:noProof/>
        </w:rPr>
      </w:pPr>
      <w:hyperlink w:anchor="_Toc135431756" w:history="1">
        <w:r w:rsidR="00F5208D" w:rsidRPr="008B6F2C">
          <w:rPr>
            <w:rStyle w:val="Hyperlink"/>
            <w:i/>
            <w:iCs/>
            <w:noProof/>
          </w:rPr>
          <w:t>Figure 26. IG4U About Page</w:t>
        </w:r>
        <w:r w:rsidR="00F5208D">
          <w:rPr>
            <w:noProof/>
            <w:webHidden/>
          </w:rPr>
          <w:tab/>
        </w:r>
        <w:r w:rsidR="00F5208D">
          <w:rPr>
            <w:noProof/>
            <w:webHidden/>
          </w:rPr>
          <w:fldChar w:fldCharType="begin"/>
        </w:r>
        <w:r w:rsidR="00F5208D">
          <w:rPr>
            <w:noProof/>
            <w:webHidden/>
          </w:rPr>
          <w:instrText xml:space="preserve"> PAGEREF _Toc135431756 \h </w:instrText>
        </w:r>
        <w:r w:rsidR="00F5208D">
          <w:rPr>
            <w:noProof/>
            <w:webHidden/>
          </w:rPr>
        </w:r>
        <w:r w:rsidR="00F5208D">
          <w:rPr>
            <w:noProof/>
            <w:webHidden/>
          </w:rPr>
          <w:fldChar w:fldCharType="separate"/>
        </w:r>
        <w:r w:rsidR="00F5208D">
          <w:rPr>
            <w:noProof/>
            <w:webHidden/>
          </w:rPr>
          <w:t>32</w:t>
        </w:r>
        <w:r w:rsidR="00F5208D">
          <w:rPr>
            <w:noProof/>
            <w:webHidden/>
          </w:rPr>
          <w:fldChar w:fldCharType="end"/>
        </w:r>
      </w:hyperlink>
    </w:p>
    <w:p w14:paraId="75E2521E" w14:textId="44CEA010" w:rsidR="00F5208D" w:rsidRDefault="00000000">
      <w:pPr>
        <w:pStyle w:val="TableofFigures"/>
        <w:tabs>
          <w:tab w:val="right" w:leader="dot" w:pos="9016"/>
        </w:tabs>
        <w:rPr>
          <w:rFonts w:asciiTheme="minorHAnsi" w:hAnsiTheme="minorHAnsi"/>
          <w:noProof/>
        </w:rPr>
      </w:pPr>
      <w:hyperlink w:anchor="_Toc135431757" w:history="1">
        <w:r w:rsidR="00F5208D" w:rsidRPr="008B6F2C">
          <w:rPr>
            <w:rStyle w:val="Hyperlink"/>
            <w:i/>
            <w:iCs/>
            <w:noProof/>
          </w:rPr>
          <w:t>Figure 27 Facts listing of Account</w:t>
        </w:r>
        <w:r w:rsidR="00F5208D">
          <w:rPr>
            <w:noProof/>
            <w:webHidden/>
          </w:rPr>
          <w:tab/>
        </w:r>
        <w:r w:rsidR="00F5208D">
          <w:rPr>
            <w:noProof/>
            <w:webHidden/>
          </w:rPr>
          <w:fldChar w:fldCharType="begin"/>
        </w:r>
        <w:r w:rsidR="00F5208D">
          <w:rPr>
            <w:noProof/>
            <w:webHidden/>
          </w:rPr>
          <w:instrText xml:space="preserve"> PAGEREF _Toc135431757 \h </w:instrText>
        </w:r>
        <w:r w:rsidR="00F5208D">
          <w:rPr>
            <w:noProof/>
            <w:webHidden/>
          </w:rPr>
        </w:r>
        <w:r w:rsidR="00F5208D">
          <w:rPr>
            <w:noProof/>
            <w:webHidden/>
          </w:rPr>
          <w:fldChar w:fldCharType="separate"/>
        </w:r>
        <w:r w:rsidR="00F5208D">
          <w:rPr>
            <w:noProof/>
            <w:webHidden/>
          </w:rPr>
          <w:t>33</w:t>
        </w:r>
        <w:r w:rsidR="00F5208D">
          <w:rPr>
            <w:noProof/>
            <w:webHidden/>
          </w:rPr>
          <w:fldChar w:fldCharType="end"/>
        </w:r>
      </w:hyperlink>
    </w:p>
    <w:p w14:paraId="06753972" w14:textId="48377163" w:rsidR="00F5208D" w:rsidRDefault="00000000">
      <w:pPr>
        <w:pStyle w:val="TableofFigures"/>
        <w:tabs>
          <w:tab w:val="right" w:leader="dot" w:pos="9016"/>
        </w:tabs>
        <w:rPr>
          <w:rFonts w:asciiTheme="minorHAnsi" w:hAnsiTheme="minorHAnsi"/>
          <w:noProof/>
        </w:rPr>
      </w:pPr>
      <w:hyperlink w:anchor="_Toc135431758" w:history="1">
        <w:r w:rsidR="00F5208D" w:rsidRPr="008B6F2C">
          <w:rPr>
            <w:rStyle w:val="Hyperlink"/>
            <w:i/>
            <w:iCs/>
            <w:noProof/>
          </w:rPr>
          <w:t>Figure 28 Account Performance</w:t>
        </w:r>
        <w:r w:rsidR="00F5208D">
          <w:rPr>
            <w:noProof/>
            <w:webHidden/>
          </w:rPr>
          <w:tab/>
        </w:r>
        <w:r w:rsidR="00F5208D">
          <w:rPr>
            <w:noProof/>
            <w:webHidden/>
          </w:rPr>
          <w:fldChar w:fldCharType="begin"/>
        </w:r>
        <w:r w:rsidR="00F5208D">
          <w:rPr>
            <w:noProof/>
            <w:webHidden/>
          </w:rPr>
          <w:instrText xml:space="preserve"> PAGEREF _Toc135431758 \h </w:instrText>
        </w:r>
        <w:r w:rsidR="00F5208D">
          <w:rPr>
            <w:noProof/>
            <w:webHidden/>
          </w:rPr>
        </w:r>
        <w:r w:rsidR="00F5208D">
          <w:rPr>
            <w:noProof/>
            <w:webHidden/>
          </w:rPr>
          <w:fldChar w:fldCharType="separate"/>
        </w:r>
        <w:r w:rsidR="00F5208D">
          <w:rPr>
            <w:noProof/>
            <w:webHidden/>
          </w:rPr>
          <w:t>34</w:t>
        </w:r>
        <w:r w:rsidR="00F5208D">
          <w:rPr>
            <w:noProof/>
            <w:webHidden/>
          </w:rPr>
          <w:fldChar w:fldCharType="end"/>
        </w:r>
      </w:hyperlink>
    </w:p>
    <w:p w14:paraId="5A29774B" w14:textId="63907344" w:rsidR="00F5208D" w:rsidRDefault="00000000">
      <w:pPr>
        <w:pStyle w:val="TableofFigures"/>
        <w:tabs>
          <w:tab w:val="right" w:leader="dot" w:pos="9016"/>
        </w:tabs>
        <w:rPr>
          <w:rFonts w:asciiTheme="minorHAnsi" w:hAnsiTheme="minorHAnsi"/>
          <w:noProof/>
        </w:rPr>
      </w:pPr>
      <w:hyperlink w:anchor="_Toc135431759" w:history="1">
        <w:r w:rsidR="00F5208D" w:rsidRPr="008B6F2C">
          <w:rPr>
            <w:rStyle w:val="Hyperlink"/>
            <w:i/>
            <w:iCs/>
            <w:noProof/>
          </w:rPr>
          <w:t>Figure 29 Account Prediction</w:t>
        </w:r>
        <w:r w:rsidR="00F5208D">
          <w:rPr>
            <w:noProof/>
            <w:webHidden/>
          </w:rPr>
          <w:tab/>
        </w:r>
        <w:r w:rsidR="00F5208D">
          <w:rPr>
            <w:noProof/>
            <w:webHidden/>
          </w:rPr>
          <w:fldChar w:fldCharType="begin"/>
        </w:r>
        <w:r w:rsidR="00F5208D">
          <w:rPr>
            <w:noProof/>
            <w:webHidden/>
          </w:rPr>
          <w:instrText xml:space="preserve"> PAGEREF _Toc135431759 \h </w:instrText>
        </w:r>
        <w:r w:rsidR="00F5208D">
          <w:rPr>
            <w:noProof/>
            <w:webHidden/>
          </w:rPr>
        </w:r>
        <w:r w:rsidR="00F5208D">
          <w:rPr>
            <w:noProof/>
            <w:webHidden/>
          </w:rPr>
          <w:fldChar w:fldCharType="separate"/>
        </w:r>
        <w:r w:rsidR="00F5208D">
          <w:rPr>
            <w:noProof/>
            <w:webHidden/>
          </w:rPr>
          <w:t>35</w:t>
        </w:r>
        <w:r w:rsidR="00F5208D">
          <w:rPr>
            <w:noProof/>
            <w:webHidden/>
          </w:rPr>
          <w:fldChar w:fldCharType="end"/>
        </w:r>
      </w:hyperlink>
    </w:p>
    <w:p w14:paraId="03D270E2" w14:textId="6E166C24" w:rsidR="00F5208D" w:rsidRDefault="00000000">
      <w:pPr>
        <w:pStyle w:val="TableofFigures"/>
        <w:tabs>
          <w:tab w:val="right" w:leader="dot" w:pos="9016"/>
        </w:tabs>
        <w:rPr>
          <w:rFonts w:asciiTheme="minorHAnsi" w:hAnsiTheme="minorHAnsi"/>
          <w:noProof/>
        </w:rPr>
      </w:pPr>
      <w:hyperlink w:anchor="_Toc135431760" w:history="1">
        <w:r w:rsidR="00F5208D" w:rsidRPr="008B6F2C">
          <w:rPr>
            <w:rStyle w:val="Hyperlink"/>
            <w:i/>
            <w:iCs/>
            <w:noProof/>
          </w:rPr>
          <w:t>Figure 30 Account Recommendation</w:t>
        </w:r>
        <w:r w:rsidR="00F5208D">
          <w:rPr>
            <w:noProof/>
            <w:webHidden/>
          </w:rPr>
          <w:tab/>
        </w:r>
        <w:r w:rsidR="00F5208D">
          <w:rPr>
            <w:noProof/>
            <w:webHidden/>
          </w:rPr>
          <w:fldChar w:fldCharType="begin"/>
        </w:r>
        <w:r w:rsidR="00F5208D">
          <w:rPr>
            <w:noProof/>
            <w:webHidden/>
          </w:rPr>
          <w:instrText xml:space="preserve"> PAGEREF _Toc135431760 \h </w:instrText>
        </w:r>
        <w:r w:rsidR="00F5208D">
          <w:rPr>
            <w:noProof/>
            <w:webHidden/>
          </w:rPr>
        </w:r>
        <w:r w:rsidR="00F5208D">
          <w:rPr>
            <w:noProof/>
            <w:webHidden/>
          </w:rPr>
          <w:fldChar w:fldCharType="separate"/>
        </w:r>
        <w:r w:rsidR="00F5208D">
          <w:rPr>
            <w:noProof/>
            <w:webHidden/>
          </w:rPr>
          <w:t>36</w:t>
        </w:r>
        <w:r w:rsidR="00F5208D">
          <w:rPr>
            <w:noProof/>
            <w:webHidden/>
          </w:rPr>
          <w:fldChar w:fldCharType="end"/>
        </w:r>
      </w:hyperlink>
    </w:p>
    <w:p w14:paraId="3B415283" w14:textId="26A195D1" w:rsidR="00F5208D" w:rsidRDefault="00000000">
      <w:pPr>
        <w:pStyle w:val="TableofFigures"/>
        <w:tabs>
          <w:tab w:val="right" w:leader="dot" w:pos="9016"/>
        </w:tabs>
        <w:rPr>
          <w:rFonts w:asciiTheme="minorHAnsi" w:hAnsiTheme="minorHAnsi"/>
          <w:noProof/>
        </w:rPr>
      </w:pPr>
      <w:hyperlink w:anchor="_Toc135431761" w:history="1">
        <w:r w:rsidR="00F5208D" w:rsidRPr="008B6F2C">
          <w:rPr>
            <w:rStyle w:val="Hyperlink"/>
            <w:i/>
            <w:iCs/>
            <w:noProof/>
          </w:rPr>
          <w:t>Figure 31 Account Portfolio</w:t>
        </w:r>
        <w:r w:rsidR="00F5208D">
          <w:rPr>
            <w:noProof/>
            <w:webHidden/>
          </w:rPr>
          <w:tab/>
        </w:r>
        <w:r w:rsidR="00F5208D">
          <w:rPr>
            <w:noProof/>
            <w:webHidden/>
          </w:rPr>
          <w:fldChar w:fldCharType="begin"/>
        </w:r>
        <w:r w:rsidR="00F5208D">
          <w:rPr>
            <w:noProof/>
            <w:webHidden/>
          </w:rPr>
          <w:instrText xml:space="preserve"> PAGEREF _Toc135431761 \h </w:instrText>
        </w:r>
        <w:r w:rsidR="00F5208D">
          <w:rPr>
            <w:noProof/>
            <w:webHidden/>
          </w:rPr>
        </w:r>
        <w:r w:rsidR="00F5208D">
          <w:rPr>
            <w:noProof/>
            <w:webHidden/>
          </w:rPr>
          <w:fldChar w:fldCharType="separate"/>
        </w:r>
        <w:r w:rsidR="00F5208D">
          <w:rPr>
            <w:noProof/>
            <w:webHidden/>
          </w:rPr>
          <w:t>37</w:t>
        </w:r>
        <w:r w:rsidR="00F5208D">
          <w:rPr>
            <w:noProof/>
            <w:webHidden/>
          </w:rPr>
          <w:fldChar w:fldCharType="end"/>
        </w:r>
      </w:hyperlink>
    </w:p>
    <w:p w14:paraId="54073F35" w14:textId="5577C6E3" w:rsidR="00F5208D" w:rsidRDefault="00000000">
      <w:pPr>
        <w:pStyle w:val="TableofFigures"/>
        <w:tabs>
          <w:tab w:val="right" w:leader="dot" w:pos="9016"/>
        </w:tabs>
        <w:rPr>
          <w:rFonts w:asciiTheme="minorHAnsi" w:hAnsiTheme="minorHAnsi"/>
          <w:noProof/>
        </w:rPr>
      </w:pPr>
      <w:hyperlink w:anchor="_Toc135431762" w:history="1">
        <w:r w:rsidR="00F5208D" w:rsidRPr="008B6F2C">
          <w:rPr>
            <w:rStyle w:val="Hyperlink"/>
            <w:i/>
            <w:iCs/>
            <w:noProof/>
          </w:rPr>
          <w:t>Figure 32. Web Application Architecture Diagram</w:t>
        </w:r>
        <w:r w:rsidR="00F5208D">
          <w:rPr>
            <w:noProof/>
            <w:webHidden/>
          </w:rPr>
          <w:tab/>
        </w:r>
        <w:r w:rsidR="00F5208D">
          <w:rPr>
            <w:noProof/>
            <w:webHidden/>
          </w:rPr>
          <w:fldChar w:fldCharType="begin"/>
        </w:r>
        <w:r w:rsidR="00F5208D">
          <w:rPr>
            <w:noProof/>
            <w:webHidden/>
          </w:rPr>
          <w:instrText xml:space="preserve"> PAGEREF _Toc135431762 \h </w:instrText>
        </w:r>
        <w:r w:rsidR="00F5208D">
          <w:rPr>
            <w:noProof/>
            <w:webHidden/>
          </w:rPr>
        </w:r>
        <w:r w:rsidR="00F5208D">
          <w:rPr>
            <w:noProof/>
            <w:webHidden/>
          </w:rPr>
          <w:fldChar w:fldCharType="separate"/>
        </w:r>
        <w:r w:rsidR="00F5208D">
          <w:rPr>
            <w:noProof/>
            <w:webHidden/>
          </w:rPr>
          <w:t>38</w:t>
        </w:r>
        <w:r w:rsidR="00F5208D">
          <w:rPr>
            <w:noProof/>
            <w:webHidden/>
          </w:rPr>
          <w:fldChar w:fldCharType="end"/>
        </w:r>
      </w:hyperlink>
    </w:p>
    <w:p w14:paraId="3510C95E" w14:textId="72B897C4" w:rsidR="00F5208D" w:rsidRDefault="00000000">
      <w:pPr>
        <w:pStyle w:val="TableofFigures"/>
        <w:tabs>
          <w:tab w:val="right" w:leader="dot" w:pos="9016"/>
        </w:tabs>
        <w:rPr>
          <w:rFonts w:asciiTheme="minorHAnsi" w:hAnsiTheme="minorHAnsi"/>
          <w:noProof/>
        </w:rPr>
      </w:pPr>
      <w:hyperlink w:anchor="_Toc135431763" w:history="1">
        <w:r w:rsidR="00F5208D" w:rsidRPr="008B6F2C">
          <w:rPr>
            <w:rStyle w:val="Hyperlink"/>
            <w:i/>
            <w:iCs/>
            <w:noProof/>
          </w:rPr>
          <w:t>Figure 33 Portraits of sponsor Khushboo Sewak</w:t>
        </w:r>
        <w:r w:rsidR="00F5208D">
          <w:rPr>
            <w:noProof/>
            <w:webHidden/>
          </w:rPr>
          <w:tab/>
        </w:r>
        <w:r w:rsidR="00F5208D">
          <w:rPr>
            <w:noProof/>
            <w:webHidden/>
          </w:rPr>
          <w:fldChar w:fldCharType="begin"/>
        </w:r>
        <w:r w:rsidR="00F5208D">
          <w:rPr>
            <w:noProof/>
            <w:webHidden/>
          </w:rPr>
          <w:instrText xml:space="preserve"> PAGEREF _Toc135431763 \h </w:instrText>
        </w:r>
        <w:r w:rsidR="00F5208D">
          <w:rPr>
            <w:noProof/>
            <w:webHidden/>
          </w:rPr>
        </w:r>
        <w:r w:rsidR="00F5208D">
          <w:rPr>
            <w:noProof/>
            <w:webHidden/>
          </w:rPr>
          <w:fldChar w:fldCharType="separate"/>
        </w:r>
        <w:r w:rsidR="00F5208D">
          <w:rPr>
            <w:noProof/>
            <w:webHidden/>
          </w:rPr>
          <w:t>41</w:t>
        </w:r>
        <w:r w:rsidR="00F5208D">
          <w:rPr>
            <w:noProof/>
            <w:webHidden/>
          </w:rPr>
          <w:fldChar w:fldCharType="end"/>
        </w:r>
      </w:hyperlink>
    </w:p>
    <w:p w14:paraId="6009F150" w14:textId="15A6D582" w:rsidR="00F5208D" w:rsidRDefault="00000000">
      <w:pPr>
        <w:pStyle w:val="TableofFigures"/>
        <w:tabs>
          <w:tab w:val="right" w:leader="dot" w:pos="9016"/>
        </w:tabs>
        <w:rPr>
          <w:rFonts w:asciiTheme="minorHAnsi" w:hAnsiTheme="minorHAnsi"/>
          <w:noProof/>
        </w:rPr>
      </w:pPr>
      <w:hyperlink w:anchor="_Toc135431764" w:history="1">
        <w:r w:rsidR="00F5208D" w:rsidRPr="008B6F2C">
          <w:rPr>
            <w:rStyle w:val="Hyperlink"/>
            <w:i/>
            <w:iCs/>
            <w:noProof/>
          </w:rPr>
          <w:t>Figure 34 Transcript of Khushboo's review of IG4U</w:t>
        </w:r>
        <w:r w:rsidR="00F5208D">
          <w:rPr>
            <w:noProof/>
            <w:webHidden/>
          </w:rPr>
          <w:tab/>
        </w:r>
        <w:r w:rsidR="00F5208D">
          <w:rPr>
            <w:noProof/>
            <w:webHidden/>
          </w:rPr>
          <w:fldChar w:fldCharType="begin"/>
        </w:r>
        <w:r w:rsidR="00F5208D">
          <w:rPr>
            <w:noProof/>
            <w:webHidden/>
          </w:rPr>
          <w:instrText xml:space="preserve"> PAGEREF _Toc135431764 \h </w:instrText>
        </w:r>
        <w:r w:rsidR="00F5208D">
          <w:rPr>
            <w:noProof/>
            <w:webHidden/>
          </w:rPr>
        </w:r>
        <w:r w:rsidR="00F5208D">
          <w:rPr>
            <w:noProof/>
            <w:webHidden/>
          </w:rPr>
          <w:fldChar w:fldCharType="separate"/>
        </w:r>
        <w:r w:rsidR="00F5208D">
          <w:rPr>
            <w:noProof/>
            <w:webHidden/>
          </w:rPr>
          <w:t>44</w:t>
        </w:r>
        <w:r w:rsidR="00F5208D">
          <w:rPr>
            <w:noProof/>
            <w:webHidden/>
          </w:rPr>
          <w:fldChar w:fldCharType="end"/>
        </w:r>
      </w:hyperlink>
    </w:p>
    <w:p w14:paraId="787B85EA" w14:textId="0C1AEA5F" w:rsidR="00F5208D" w:rsidRDefault="00000000">
      <w:pPr>
        <w:pStyle w:val="TableofFigures"/>
        <w:tabs>
          <w:tab w:val="right" w:leader="dot" w:pos="9016"/>
        </w:tabs>
        <w:rPr>
          <w:rFonts w:asciiTheme="minorHAnsi" w:hAnsiTheme="minorHAnsi"/>
          <w:noProof/>
        </w:rPr>
      </w:pPr>
      <w:hyperlink w:anchor="_Toc135431765" w:history="1">
        <w:r w:rsidR="00F5208D" w:rsidRPr="008B6F2C">
          <w:rPr>
            <w:rStyle w:val="Hyperlink"/>
            <w:i/>
            <w:iCs/>
            <w:noProof/>
          </w:rPr>
          <w:t>Figure 35 Screenshot of Khushboo's review of IG4U</w:t>
        </w:r>
        <w:r w:rsidR="00F5208D">
          <w:rPr>
            <w:noProof/>
            <w:webHidden/>
          </w:rPr>
          <w:tab/>
        </w:r>
        <w:r w:rsidR="00F5208D">
          <w:rPr>
            <w:noProof/>
            <w:webHidden/>
          </w:rPr>
          <w:fldChar w:fldCharType="begin"/>
        </w:r>
        <w:r w:rsidR="00F5208D">
          <w:rPr>
            <w:noProof/>
            <w:webHidden/>
          </w:rPr>
          <w:instrText xml:space="preserve"> PAGEREF _Toc135431765 \h </w:instrText>
        </w:r>
        <w:r w:rsidR="00F5208D">
          <w:rPr>
            <w:noProof/>
            <w:webHidden/>
          </w:rPr>
        </w:r>
        <w:r w:rsidR="00F5208D">
          <w:rPr>
            <w:noProof/>
            <w:webHidden/>
          </w:rPr>
          <w:fldChar w:fldCharType="separate"/>
        </w:r>
        <w:r w:rsidR="00F5208D">
          <w:rPr>
            <w:noProof/>
            <w:webHidden/>
          </w:rPr>
          <w:t>45</w:t>
        </w:r>
        <w:r w:rsidR="00F5208D">
          <w:rPr>
            <w:noProof/>
            <w:webHidden/>
          </w:rPr>
          <w:fldChar w:fldCharType="end"/>
        </w:r>
      </w:hyperlink>
    </w:p>
    <w:p w14:paraId="35CD6BE0" w14:textId="22CBE257" w:rsidR="00F5208D" w:rsidRDefault="00000000">
      <w:pPr>
        <w:pStyle w:val="TableofFigures"/>
        <w:tabs>
          <w:tab w:val="right" w:leader="dot" w:pos="9016"/>
        </w:tabs>
        <w:rPr>
          <w:rFonts w:asciiTheme="minorHAnsi" w:hAnsiTheme="minorHAnsi"/>
          <w:noProof/>
        </w:rPr>
      </w:pPr>
      <w:hyperlink w:anchor="_Toc135431766" w:history="1">
        <w:r w:rsidR="00F5208D" w:rsidRPr="008B6F2C">
          <w:rPr>
            <w:rStyle w:val="Hyperlink"/>
            <w:i/>
            <w:iCs/>
            <w:noProof/>
          </w:rPr>
          <w:t>Figure 36 Future enhancement system concept</w:t>
        </w:r>
        <w:r w:rsidR="00F5208D">
          <w:rPr>
            <w:noProof/>
            <w:webHidden/>
          </w:rPr>
          <w:tab/>
        </w:r>
        <w:r w:rsidR="00F5208D">
          <w:rPr>
            <w:noProof/>
            <w:webHidden/>
          </w:rPr>
          <w:fldChar w:fldCharType="begin"/>
        </w:r>
        <w:r w:rsidR="00F5208D">
          <w:rPr>
            <w:noProof/>
            <w:webHidden/>
          </w:rPr>
          <w:instrText xml:space="preserve"> PAGEREF _Toc135431766 \h </w:instrText>
        </w:r>
        <w:r w:rsidR="00F5208D">
          <w:rPr>
            <w:noProof/>
            <w:webHidden/>
          </w:rPr>
        </w:r>
        <w:r w:rsidR="00F5208D">
          <w:rPr>
            <w:noProof/>
            <w:webHidden/>
          </w:rPr>
          <w:fldChar w:fldCharType="separate"/>
        </w:r>
        <w:r w:rsidR="00F5208D">
          <w:rPr>
            <w:noProof/>
            <w:webHidden/>
          </w:rPr>
          <w:t>47</w:t>
        </w:r>
        <w:r w:rsidR="00F5208D">
          <w:rPr>
            <w:noProof/>
            <w:webHidden/>
          </w:rPr>
          <w:fldChar w:fldCharType="end"/>
        </w:r>
      </w:hyperlink>
    </w:p>
    <w:p w14:paraId="24B0529C" w14:textId="7D19E1B5" w:rsidR="00F5208D" w:rsidRDefault="00000000">
      <w:pPr>
        <w:pStyle w:val="TableofFigures"/>
        <w:tabs>
          <w:tab w:val="right" w:leader="dot" w:pos="9016"/>
        </w:tabs>
        <w:rPr>
          <w:rFonts w:asciiTheme="minorHAnsi" w:hAnsiTheme="minorHAnsi"/>
          <w:noProof/>
        </w:rPr>
      </w:pPr>
      <w:hyperlink w:anchor="_Toc135431767" w:history="1">
        <w:r w:rsidR="00F5208D" w:rsidRPr="008B6F2C">
          <w:rPr>
            <w:rStyle w:val="Hyperlink"/>
            <w:i/>
            <w:iCs/>
            <w:noProof/>
          </w:rPr>
          <w:t>Figure 37 Interview Questions to gain marketing insights.</w:t>
        </w:r>
        <w:r w:rsidR="00F5208D">
          <w:rPr>
            <w:noProof/>
            <w:webHidden/>
          </w:rPr>
          <w:tab/>
        </w:r>
        <w:r w:rsidR="00F5208D">
          <w:rPr>
            <w:noProof/>
            <w:webHidden/>
          </w:rPr>
          <w:fldChar w:fldCharType="begin"/>
        </w:r>
        <w:r w:rsidR="00F5208D">
          <w:rPr>
            <w:noProof/>
            <w:webHidden/>
          </w:rPr>
          <w:instrText xml:space="preserve"> PAGEREF _Toc135431767 \h </w:instrText>
        </w:r>
        <w:r w:rsidR="00F5208D">
          <w:rPr>
            <w:noProof/>
            <w:webHidden/>
          </w:rPr>
        </w:r>
        <w:r w:rsidR="00F5208D">
          <w:rPr>
            <w:noProof/>
            <w:webHidden/>
          </w:rPr>
          <w:fldChar w:fldCharType="separate"/>
        </w:r>
        <w:r w:rsidR="00F5208D">
          <w:rPr>
            <w:noProof/>
            <w:webHidden/>
          </w:rPr>
          <w:t>53</w:t>
        </w:r>
        <w:r w:rsidR="00F5208D">
          <w:rPr>
            <w:noProof/>
            <w:webHidden/>
          </w:rPr>
          <w:fldChar w:fldCharType="end"/>
        </w:r>
      </w:hyperlink>
    </w:p>
    <w:p w14:paraId="1B5DE32C" w14:textId="3644A734" w:rsidR="00F5208D" w:rsidRDefault="00000000">
      <w:pPr>
        <w:pStyle w:val="TableofFigures"/>
        <w:tabs>
          <w:tab w:val="right" w:leader="dot" w:pos="9016"/>
        </w:tabs>
        <w:rPr>
          <w:rFonts w:asciiTheme="minorHAnsi" w:hAnsiTheme="minorHAnsi"/>
          <w:noProof/>
        </w:rPr>
      </w:pPr>
      <w:hyperlink w:anchor="_Toc135431768" w:history="1">
        <w:r w:rsidR="00F5208D" w:rsidRPr="008B6F2C">
          <w:rPr>
            <w:rStyle w:val="Hyperlink"/>
            <w:i/>
            <w:iCs/>
            <w:noProof/>
          </w:rPr>
          <w:t>Figure 38 Survey questions for population study</w:t>
        </w:r>
        <w:r w:rsidR="00F5208D">
          <w:rPr>
            <w:noProof/>
            <w:webHidden/>
          </w:rPr>
          <w:tab/>
        </w:r>
        <w:r w:rsidR="00F5208D">
          <w:rPr>
            <w:noProof/>
            <w:webHidden/>
          </w:rPr>
          <w:fldChar w:fldCharType="begin"/>
        </w:r>
        <w:r w:rsidR="00F5208D">
          <w:rPr>
            <w:noProof/>
            <w:webHidden/>
          </w:rPr>
          <w:instrText xml:space="preserve"> PAGEREF _Toc135431768 \h </w:instrText>
        </w:r>
        <w:r w:rsidR="00F5208D">
          <w:rPr>
            <w:noProof/>
            <w:webHidden/>
          </w:rPr>
        </w:r>
        <w:r w:rsidR="00F5208D">
          <w:rPr>
            <w:noProof/>
            <w:webHidden/>
          </w:rPr>
          <w:fldChar w:fldCharType="separate"/>
        </w:r>
        <w:r w:rsidR="00F5208D">
          <w:rPr>
            <w:noProof/>
            <w:webHidden/>
          </w:rPr>
          <w:t>54</w:t>
        </w:r>
        <w:r w:rsidR="00F5208D">
          <w:rPr>
            <w:noProof/>
            <w:webHidden/>
          </w:rPr>
          <w:fldChar w:fldCharType="end"/>
        </w:r>
      </w:hyperlink>
    </w:p>
    <w:p w14:paraId="7BE0C0CF" w14:textId="3C78AA21" w:rsidR="00F5208D" w:rsidRDefault="00000000">
      <w:pPr>
        <w:pStyle w:val="TableofFigures"/>
        <w:tabs>
          <w:tab w:val="right" w:leader="dot" w:pos="9016"/>
        </w:tabs>
        <w:rPr>
          <w:rFonts w:asciiTheme="minorHAnsi" w:hAnsiTheme="minorHAnsi"/>
          <w:noProof/>
        </w:rPr>
      </w:pPr>
      <w:hyperlink w:anchor="_Toc135431769" w:history="1">
        <w:r w:rsidR="00F5208D" w:rsidRPr="008B6F2C">
          <w:rPr>
            <w:rStyle w:val="Hyperlink"/>
            <w:i/>
            <w:iCs/>
            <w:noProof/>
          </w:rPr>
          <w:t>Figure 39 The graphical model representation of Latent Dirichlet allocation</w:t>
        </w:r>
        <w:r w:rsidR="00F5208D">
          <w:rPr>
            <w:noProof/>
            <w:webHidden/>
          </w:rPr>
          <w:tab/>
        </w:r>
        <w:r w:rsidR="00F5208D">
          <w:rPr>
            <w:noProof/>
            <w:webHidden/>
          </w:rPr>
          <w:fldChar w:fldCharType="begin"/>
        </w:r>
        <w:r w:rsidR="00F5208D">
          <w:rPr>
            <w:noProof/>
            <w:webHidden/>
          </w:rPr>
          <w:instrText xml:space="preserve"> PAGEREF _Toc135431769 \h </w:instrText>
        </w:r>
        <w:r w:rsidR="00F5208D">
          <w:rPr>
            <w:noProof/>
            <w:webHidden/>
          </w:rPr>
        </w:r>
        <w:r w:rsidR="00F5208D">
          <w:rPr>
            <w:noProof/>
            <w:webHidden/>
          </w:rPr>
          <w:fldChar w:fldCharType="separate"/>
        </w:r>
        <w:r w:rsidR="00F5208D">
          <w:rPr>
            <w:noProof/>
            <w:webHidden/>
          </w:rPr>
          <w:t>65</w:t>
        </w:r>
        <w:r w:rsidR="00F5208D">
          <w:rPr>
            <w:noProof/>
            <w:webHidden/>
          </w:rPr>
          <w:fldChar w:fldCharType="end"/>
        </w:r>
      </w:hyperlink>
    </w:p>
    <w:p w14:paraId="32A3E63F" w14:textId="7851BD62" w:rsidR="00FE56FC" w:rsidRDefault="005276B4" w:rsidP="00C4638A">
      <w:r>
        <w:fldChar w:fldCharType="end"/>
      </w:r>
    </w:p>
    <w:p w14:paraId="62B8F089" w14:textId="77777777" w:rsidR="00B574B8" w:rsidRDefault="00B574B8">
      <w:pPr>
        <w:spacing w:line="259" w:lineRule="auto"/>
        <w:rPr>
          <w:rFonts w:eastAsiaTheme="majorEastAsia" w:cstheme="majorBidi"/>
          <w:b/>
          <w:color w:val="002060"/>
          <w:sz w:val="32"/>
          <w:szCs w:val="32"/>
        </w:rPr>
      </w:pPr>
      <w:r>
        <w:br w:type="page"/>
      </w:r>
    </w:p>
    <w:p w14:paraId="36D1D039" w14:textId="06CAA558" w:rsidR="00521C4A" w:rsidRDefault="00EE4EE1" w:rsidP="00EE4EE1">
      <w:pPr>
        <w:pStyle w:val="Heading1"/>
      </w:pPr>
      <w:bookmarkStart w:id="240" w:name="_Toc135438696"/>
      <w:r>
        <w:lastRenderedPageBreak/>
        <w:t>Table of tables</w:t>
      </w:r>
      <w:bookmarkEnd w:id="240"/>
    </w:p>
    <w:p w14:paraId="088B76DC" w14:textId="4767F0C5" w:rsidR="00F5208D" w:rsidRDefault="00AA5FD3">
      <w:pPr>
        <w:pStyle w:val="TableofFigures"/>
        <w:tabs>
          <w:tab w:val="right" w:leader="dot" w:pos="9016"/>
        </w:tabs>
        <w:rPr>
          <w:rFonts w:asciiTheme="minorHAnsi" w:hAnsiTheme="minorHAnsi"/>
          <w:noProof/>
        </w:rPr>
      </w:pPr>
      <w:r>
        <w:fldChar w:fldCharType="begin"/>
      </w:r>
      <w:r>
        <w:instrText xml:space="preserve"> TOC \h \z \c "Table" </w:instrText>
      </w:r>
      <w:r>
        <w:fldChar w:fldCharType="separate"/>
      </w:r>
      <w:hyperlink w:anchor="_Toc135431770" w:history="1">
        <w:r w:rsidR="00F5208D" w:rsidRPr="00FA683C">
          <w:rPr>
            <w:rStyle w:val="Hyperlink"/>
            <w:noProof/>
          </w:rPr>
          <w:t>Table 1. Identification of topic from topic modelling</w:t>
        </w:r>
        <w:r w:rsidR="00F5208D">
          <w:rPr>
            <w:noProof/>
            <w:webHidden/>
          </w:rPr>
          <w:tab/>
        </w:r>
        <w:r w:rsidR="00F5208D">
          <w:rPr>
            <w:noProof/>
            <w:webHidden/>
          </w:rPr>
          <w:fldChar w:fldCharType="begin"/>
        </w:r>
        <w:r w:rsidR="00F5208D">
          <w:rPr>
            <w:noProof/>
            <w:webHidden/>
          </w:rPr>
          <w:instrText xml:space="preserve"> PAGEREF _Toc135431770 \h </w:instrText>
        </w:r>
        <w:r w:rsidR="00F5208D">
          <w:rPr>
            <w:noProof/>
            <w:webHidden/>
          </w:rPr>
        </w:r>
        <w:r w:rsidR="00F5208D">
          <w:rPr>
            <w:noProof/>
            <w:webHidden/>
          </w:rPr>
          <w:fldChar w:fldCharType="separate"/>
        </w:r>
        <w:r w:rsidR="00F5208D">
          <w:rPr>
            <w:noProof/>
            <w:webHidden/>
          </w:rPr>
          <w:t>12</w:t>
        </w:r>
        <w:r w:rsidR="00F5208D">
          <w:rPr>
            <w:noProof/>
            <w:webHidden/>
          </w:rPr>
          <w:fldChar w:fldCharType="end"/>
        </w:r>
      </w:hyperlink>
    </w:p>
    <w:p w14:paraId="695B8247" w14:textId="5A762A2E" w:rsidR="00F5208D" w:rsidRDefault="00000000">
      <w:pPr>
        <w:pStyle w:val="TableofFigures"/>
        <w:tabs>
          <w:tab w:val="right" w:leader="dot" w:pos="9016"/>
        </w:tabs>
        <w:rPr>
          <w:rFonts w:asciiTheme="minorHAnsi" w:hAnsiTheme="minorHAnsi"/>
          <w:noProof/>
        </w:rPr>
      </w:pPr>
      <w:hyperlink w:anchor="_Toc135431771" w:history="1">
        <w:r w:rsidR="00F5208D" w:rsidRPr="00FA683C">
          <w:rPr>
            <w:rStyle w:val="Hyperlink"/>
            <w:i/>
            <w:iCs/>
            <w:noProof/>
          </w:rPr>
          <w:t>Table 2. Data Structure after deep processing</w:t>
        </w:r>
        <w:r w:rsidR="00F5208D">
          <w:rPr>
            <w:noProof/>
            <w:webHidden/>
          </w:rPr>
          <w:tab/>
        </w:r>
        <w:r w:rsidR="00F5208D">
          <w:rPr>
            <w:noProof/>
            <w:webHidden/>
          </w:rPr>
          <w:fldChar w:fldCharType="begin"/>
        </w:r>
        <w:r w:rsidR="00F5208D">
          <w:rPr>
            <w:noProof/>
            <w:webHidden/>
          </w:rPr>
          <w:instrText xml:space="preserve"> PAGEREF _Toc135431771 \h </w:instrText>
        </w:r>
        <w:r w:rsidR="00F5208D">
          <w:rPr>
            <w:noProof/>
            <w:webHidden/>
          </w:rPr>
        </w:r>
        <w:r w:rsidR="00F5208D">
          <w:rPr>
            <w:noProof/>
            <w:webHidden/>
          </w:rPr>
          <w:fldChar w:fldCharType="separate"/>
        </w:r>
        <w:r w:rsidR="00F5208D">
          <w:rPr>
            <w:noProof/>
            <w:webHidden/>
          </w:rPr>
          <w:t>14</w:t>
        </w:r>
        <w:r w:rsidR="00F5208D">
          <w:rPr>
            <w:noProof/>
            <w:webHidden/>
          </w:rPr>
          <w:fldChar w:fldCharType="end"/>
        </w:r>
      </w:hyperlink>
    </w:p>
    <w:p w14:paraId="76A1CC02" w14:textId="11DE15B4" w:rsidR="00F5208D" w:rsidRDefault="00000000">
      <w:pPr>
        <w:pStyle w:val="TableofFigures"/>
        <w:tabs>
          <w:tab w:val="right" w:leader="dot" w:pos="9016"/>
        </w:tabs>
        <w:rPr>
          <w:rFonts w:asciiTheme="minorHAnsi" w:hAnsiTheme="minorHAnsi"/>
          <w:noProof/>
        </w:rPr>
      </w:pPr>
      <w:hyperlink w:anchor="_Toc135431772" w:history="1">
        <w:r w:rsidR="00F5208D" w:rsidRPr="00FA683C">
          <w:rPr>
            <w:rStyle w:val="Hyperlink"/>
            <w:noProof/>
          </w:rPr>
          <w:t>Table 3 Defined rules for model A</w:t>
        </w:r>
        <w:r w:rsidR="00F5208D">
          <w:rPr>
            <w:noProof/>
            <w:webHidden/>
          </w:rPr>
          <w:tab/>
        </w:r>
        <w:r w:rsidR="00F5208D">
          <w:rPr>
            <w:noProof/>
            <w:webHidden/>
          </w:rPr>
          <w:fldChar w:fldCharType="begin"/>
        </w:r>
        <w:r w:rsidR="00F5208D">
          <w:rPr>
            <w:noProof/>
            <w:webHidden/>
          </w:rPr>
          <w:instrText xml:space="preserve"> PAGEREF _Toc135431772 \h </w:instrText>
        </w:r>
        <w:r w:rsidR="00F5208D">
          <w:rPr>
            <w:noProof/>
            <w:webHidden/>
          </w:rPr>
        </w:r>
        <w:r w:rsidR="00F5208D">
          <w:rPr>
            <w:noProof/>
            <w:webHidden/>
          </w:rPr>
          <w:fldChar w:fldCharType="separate"/>
        </w:r>
        <w:r w:rsidR="00F5208D">
          <w:rPr>
            <w:noProof/>
            <w:webHidden/>
          </w:rPr>
          <w:t>20</w:t>
        </w:r>
        <w:r w:rsidR="00F5208D">
          <w:rPr>
            <w:noProof/>
            <w:webHidden/>
          </w:rPr>
          <w:fldChar w:fldCharType="end"/>
        </w:r>
      </w:hyperlink>
    </w:p>
    <w:p w14:paraId="381C7059" w14:textId="1A1654FF" w:rsidR="00F5208D" w:rsidRDefault="00000000">
      <w:pPr>
        <w:pStyle w:val="TableofFigures"/>
        <w:tabs>
          <w:tab w:val="right" w:leader="dot" w:pos="9016"/>
        </w:tabs>
        <w:rPr>
          <w:rFonts w:asciiTheme="minorHAnsi" w:hAnsiTheme="minorHAnsi"/>
          <w:noProof/>
        </w:rPr>
      </w:pPr>
      <w:hyperlink w:anchor="_Toc135431773" w:history="1">
        <w:r w:rsidR="00F5208D" w:rsidRPr="00FA683C">
          <w:rPr>
            <w:rStyle w:val="Hyperlink"/>
            <w:rFonts w:cs="Arial"/>
            <w:noProof/>
          </w:rPr>
          <w:t>Table 4. Scoring matrix for random forest regression model using different points column as input data</w:t>
        </w:r>
        <w:r w:rsidR="00F5208D">
          <w:rPr>
            <w:noProof/>
            <w:webHidden/>
          </w:rPr>
          <w:tab/>
        </w:r>
        <w:r w:rsidR="00F5208D">
          <w:rPr>
            <w:noProof/>
            <w:webHidden/>
          </w:rPr>
          <w:fldChar w:fldCharType="begin"/>
        </w:r>
        <w:r w:rsidR="00F5208D">
          <w:rPr>
            <w:noProof/>
            <w:webHidden/>
          </w:rPr>
          <w:instrText xml:space="preserve"> PAGEREF _Toc135431773 \h </w:instrText>
        </w:r>
        <w:r w:rsidR="00F5208D">
          <w:rPr>
            <w:noProof/>
            <w:webHidden/>
          </w:rPr>
        </w:r>
        <w:r w:rsidR="00F5208D">
          <w:rPr>
            <w:noProof/>
            <w:webHidden/>
          </w:rPr>
          <w:fldChar w:fldCharType="separate"/>
        </w:r>
        <w:r w:rsidR="00F5208D">
          <w:rPr>
            <w:noProof/>
            <w:webHidden/>
          </w:rPr>
          <w:t>23</w:t>
        </w:r>
        <w:r w:rsidR="00F5208D">
          <w:rPr>
            <w:noProof/>
            <w:webHidden/>
          </w:rPr>
          <w:fldChar w:fldCharType="end"/>
        </w:r>
      </w:hyperlink>
    </w:p>
    <w:p w14:paraId="360ED77B" w14:textId="5B3C07AB" w:rsidR="00F5208D" w:rsidRDefault="00000000">
      <w:pPr>
        <w:pStyle w:val="TableofFigures"/>
        <w:tabs>
          <w:tab w:val="right" w:leader="dot" w:pos="9016"/>
        </w:tabs>
        <w:rPr>
          <w:rFonts w:asciiTheme="minorHAnsi" w:hAnsiTheme="minorHAnsi"/>
          <w:noProof/>
        </w:rPr>
      </w:pPr>
      <w:hyperlink w:anchor="_Toc135431774" w:history="1">
        <w:r w:rsidR="00F5208D" w:rsidRPr="00FA683C">
          <w:rPr>
            <w:rStyle w:val="Hyperlink"/>
            <w:rFonts w:cs="Arial"/>
            <w:noProof/>
          </w:rPr>
          <w:t>Table 5. Scoring matrix for different regression model</w:t>
        </w:r>
        <w:r w:rsidR="00F5208D">
          <w:rPr>
            <w:noProof/>
            <w:webHidden/>
          </w:rPr>
          <w:tab/>
        </w:r>
        <w:r w:rsidR="00F5208D">
          <w:rPr>
            <w:noProof/>
            <w:webHidden/>
          </w:rPr>
          <w:fldChar w:fldCharType="begin"/>
        </w:r>
        <w:r w:rsidR="00F5208D">
          <w:rPr>
            <w:noProof/>
            <w:webHidden/>
          </w:rPr>
          <w:instrText xml:space="preserve"> PAGEREF _Toc135431774 \h </w:instrText>
        </w:r>
        <w:r w:rsidR="00F5208D">
          <w:rPr>
            <w:noProof/>
            <w:webHidden/>
          </w:rPr>
        </w:r>
        <w:r w:rsidR="00F5208D">
          <w:rPr>
            <w:noProof/>
            <w:webHidden/>
          </w:rPr>
          <w:fldChar w:fldCharType="separate"/>
        </w:r>
        <w:r w:rsidR="00F5208D">
          <w:rPr>
            <w:noProof/>
            <w:webHidden/>
          </w:rPr>
          <w:t>23</w:t>
        </w:r>
        <w:r w:rsidR="00F5208D">
          <w:rPr>
            <w:noProof/>
            <w:webHidden/>
          </w:rPr>
          <w:fldChar w:fldCharType="end"/>
        </w:r>
      </w:hyperlink>
    </w:p>
    <w:p w14:paraId="726D58A8" w14:textId="326B740F" w:rsidR="00F5208D" w:rsidRDefault="00000000">
      <w:pPr>
        <w:pStyle w:val="TableofFigures"/>
        <w:tabs>
          <w:tab w:val="right" w:leader="dot" w:pos="9016"/>
        </w:tabs>
        <w:rPr>
          <w:rFonts w:asciiTheme="minorHAnsi" w:hAnsiTheme="minorHAnsi"/>
          <w:noProof/>
        </w:rPr>
      </w:pPr>
      <w:hyperlink w:anchor="_Toc135431775" w:history="1">
        <w:r w:rsidR="00F5208D" w:rsidRPr="00FA683C">
          <w:rPr>
            <w:rStyle w:val="Hyperlink"/>
            <w:i/>
            <w:iCs/>
            <w:noProof/>
          </w:rPr>
          <w:t>Table 6 Testing account for IG4U login</w:t>
        </w:r>
        <w:r w:rsidR="00F5208D">
          <w:rPr>
            <w:noProof/>
            <w:webHidden/>
          </w:rPr>
          <w:tab/>
        </w:r>
        <w:r w:rsidR="00F5208D">
          <w:rPr>
            <w:noProof/>
            <w:webHidden/>
          </w:rPr>
          <w:fldChar w:fldCharType="begin"/>
        </w:r>
        <w:r w:rsidR="00F5208D">
          <w:rPr>
            <w:noProof/>
            <w:webHidden/>
          </w:rPr>
          <w:instrText xml:space="preserve"> PAGEREF _Toc135431775 \h </w:instrText>
        </w:r>
        <w:r w:rsidR="00F5208D">
          <w:rPr>
            <w:noProof/>
            <w:webHidden/>
          </w:rPr>
        </w:r>
        <w:r w:rsidR="00F5208D">
          <w:rPr>
            <w:noProof/>
            <w:webHidden/>
          </w:rPr>
          <w:fldChar w:fldCharType="separate"/>
        </w:r>
        <w:r w:rsidR="00F5208D">
          <w:rPr>
            <w:noProof/>
            <w:webHidden/>
          </w:rPr>
          <w:t>28</w:t>
        </w:r>
        <w:r w:rsidR="00F5208D">
          <w:rPr>
            <w:noProof/>
            <w:webHidden/>
          </w:rPr>
          <w:fldChar w:fldCharType="end"/>
        </w:r>
      </w:hyperlink>
    </w:p>
    <w:p w14:paraId="67EF101A" w14:textId="389E5D17" w:rsidR="00F5208D" w:rsidRDefault="00000000">
      <w:pPr>
        <w:pStyle w:val="TableofFigures"/>
        <w:tabs>
          <w:tab w:val="right" w:leader="dot" w:pos="9016"/>
        </w:tabs>
        <w:rPr>
          <w:rFonts w:asciiTheme="minorHAnsi" w:hAnsiTheme="minorHAnsi"/>
          <w:noProof/>
        </w:rPr>
      </w:pPr>
      <w:hyperlink w:anchor="_Toc135431776" w:history="1">
        <w:r w:rsidR="00F5208D" w:rsidRPr="00FA683C">
          <w:rPr>
            <w:rStyle w:val="Hyperlink"/>
            <w:i/>
            <w:iCs/>
            <w:noProof/>
          </w:rPr>
          <w:t>Table 7. Input fields for IG4U registration page</w:t>
        </w:r>
        <w:r w:rsidR="00F5208D">
          <w:rPr>
            <w:noProof/>
            <w:webHidden/>
          </w:rPr>
          <w:tab/>
        </w:r>
        <w:r w:rsidR="00F5208D">
          <w:rPr>
            <w:noProof/>
            <w:webHidden/>
          </w:rPr>
          <w:fldChar w:fldCharType="begin"/>
        </w:r>
        <w:r w:rsidR="00F5208D">
          <w:rPr>
            <w:noProof/>
            <w:webHidden/>
          </w:rPr>
          <w:instrText xml:space="preserve"> PAGEREF _Toc135431776 \h </w:instrText>
        </w:r>
        <w:r w:rsidR="00F5208D">
          <w:rPr>
            <w:noProof/>
            <w:webHidden/>
          </w:rPr>
        </w:r>
        <w:r w:rsidR="00F5208D">
          <w:rPr>
            <w:noProof/>
            <w:webHidden/>
          </w:rPr>
          <w:fldChar w:fldCharType="separate"/>
        </w:r>
        <w:r w:rsidR="00F5208D">
          <w:rPr>
            <w:noProof/>
            <w:webHidden/>
          </w:rPr>
          <w:t>29</w:t>
        </w:r>
        <w:r w:rsidR="00F5208D">
          <w:rPr>
            <w:noProof/>
            <w:webHidden/>
          </w:rPr>
          <w:fldChar w:fldCharType="end"/>
        </w:r>
      </w:hyperlink>
    </w:p>
    <w:p w14:paraId="5949A503" w14:textId="4B1D819E" w:rsidR="00F5208D" w:rsidRDefault="00000000">
      <w:pPr>
        <w:pStyle w:val="TableofFigures"/>
        <w:tabs>
          <w:tab w:val="right" w:leader="dot" w:pos="9016"/>
        </w:tabs>
        <w:rPr>
          <w:rFonts w:asciiTheme="minorHAnsi" w:hAnsiTheme="minorHAnsi"/>
          <w:noProof/>
        </w:rPr>
      </w:pPr>
      <w:hyperlink w:anchor="_Toc135431777" w:history="1">
        <w:r w:rsidR="00F5208D" w:rsidRPr="00FA683C">
          <w:rPr>
            <w:rStyle w:val="Hyperlink"/>
            <w:i/>
            <w:iCs/>
            <w:noProof/>
          </w:rPr>
          <w:t>Table 8. Input fields for the forget password section</w:t>
        </w:r>
        <w:r w:rsidR="00F5208D">
          <w:rPr>
            <w:noProof/>
            <w:webHidden/>
          </w:rPr>
          <w:tab/>
        </w:r>
        <w:r w:rsidR="00F5208D">
          <w:rPr>
            <w:noProof/>
            <w:webHidden/>
          </w:rPr>
          <w:fldChar w:fldCharType="begin"/>
        </w:r>
        <w:r w:rsidR="00F5208D">
          <w:rPr>
            <w:noProof/>
            <w:webHidden/>
          </w:rPr>
          <w:instrText xml:space="preserve"> PAGEREF _Toc135431777 \h </w:instrText>
        </w:r>
        <w:r w:rsidR="00F5208D">
          <w:rPr>
            <w:noProof/>
            <w:webHidden/>
          </w:rPr>
        </w:r>
        <w:r w:rsidR="00F5208D">
          <w:rPr>
            <w:noProof/>
            <w:webHidden/>
          </w:rPr>
          <w:fldChar w:fldCharType="separate"/>
        </w:r>
        <w:r w:rsidR="00F5208D">
          <w:rPr>
            <w:noProof/>
            <w:webHidden/>
          </w:rPr>
          <w:t>30</w:t>
        </w:r>
        <w:r w:rsidR="00F5208D">
          <w:rPr>
            <w:noProof/>
            <w:webHidden/>
          </w:rPr>
          <w:fldChar w:fldCharType="end"/>
        </w:r>
      </w:hyperlink>
    </w:p>
    <w:p w14:paraId="794C4FAF" w14:textId="56CE4D3A" w:rsidR="00F5208D" w:rsidRDefault="00000000">
      <w:pPr>
        <w:pStyle w:val="TableofFigures"/>
        <w:tabs>
          <w:tab w:val="right" w:leader="dot" w:pos="9016"/>
        </w:tabs>
        <w:rPr>
          <w:rFonts w:asciiTheme="minorHAnsi" w:hAnsiTheme="minorHAnsi"/>
          <w:noProof/>
        </w:rPr>
      </w:pPr>
      <w:hyperlink w:anchor="_Toc135431778" w:history="1">
        <w:r w:rsidR="00F5208D" w:rsidRPr="00FA683C">
          <w:rPr>
            <w:rStyle w:val="Hyperlink"/>
            <w:i/>
            <w:iCs/>
            <w:noProof/>
          </w:rPr>
          <w:t>Table 9. Fields for IG4U Main page</w:t>
        </w:r>
        <w:r w:rsidR="00F5208D">
          <w:rPr>
            <w:noProof/>
            <w:webHidden/>
          </w:rPr>
          <w:tab/>
        </w:r>
        <w:r w:rsidR="00F5208D">
          <w:rPr>
            <w:noProof/>
            <w:webHidden/>
          </w:rPr>
          <w:fldChar w:fldCharType="begin"/>
        </w:r>
        <w:r w:rsidR="00F5208D">
          <w:rPr>
            <w:noProof/>
            <w:webHidden/>
          </w:rPr>
          <w:instrText xml:space="preserve"> PAGEREF _Toc135431778 \h </w:instrText>
        </w:r>
        <w:r w:rsidR="00F5208D">
          <w:rPr>
            <w:noProof/>
            <w:webHidden/>
          </w:rPr>
        </w:r>
        <w:r w:rsidR="00F5208D">
          <w:rPr>
            <w:noProof/>
            <w:webHidden/>
          </w:rPr>
          <w:fldChar w:fldCharType="separate"/>
        </w:r>
        <w:r w:rsidR="00F5208D">
          <w:rPr>
            <w:noProof/>
            <w:webHidden/>
          </w:rPr>
          <w:t>31</w:t>
        </w:r>
        <w:r w:rsidR="00F5208D">
          <w:rPr>
            <w:noProof/>
            <w:webHidden/>
          </w:rPr>
          <w:fldChar w:fldCharType="end"/>
        </w:r>
      </w:hyperlink>
    </w:p>
    <w:p w14:paraId="7F99E67B" w14:textId="2AC65009" w:rsidR="00F5208D" w:rsidRDefault="00000000">
      <w:pPr>
        <w:pStyle w:val="TableofFigures"/>
        <w:tabs>
          <w:tab w:val="right" w:leader="dot" w:pos="9016"/>
        </w:tabs>
        <w:rPr>
          <w:rFonts w:asciiTheme="minorHAnsi" w:hAnsiTheme="minorHAnsi"/>
          <w:noProof/>
        </w:rPr>
      </w:pPr>
      <w:hyperlink w:anchor="_Toc135431779" w:history="1">
        <w:r w:rsidR="00F5208D" w:rsidRPr="00FA683C">
          <w:rPr>
            <w:rStyle w:val="Hyperlink"/>
            <w:i/>
            <w:iCs/>
            <w:noProof/>
          </w:rPr>
          <w:t>Table 10. Features listing of Profile.</w:t>
        </w:r>
        <w:r w:rsidR="00F5208D">
          <w:rPr>
            <w:noProof/>
            <w:webHidden/>
          </w:rPr>
          <w:tab/>
        </w:r>
        <w:r w:rsidR="00F5208D">
          <w:rPr>
            <w:noProof/>
            <w:webHidden/>
          </w:rPr>
          <w:fldChar w:fldCharType="begin"/>
        </w:r>
        <w:r w:rsidR="00F5208D">
          <w:rPr>
            <w:noProof/>
            <w:webHidden/>
          </w:rPr>
          <w:instrText xml:space="preserve"> PAGEREF _Toc135431779 \h </w:instrText>
        </w:r>
        <w:r w:rsidR="00F5208D">
          <w:rPr>
            <w:noProof/>
            <w:webHidden/>
          </w:rPr>
        </w:r>
        <w:r w:rsidR="00F5208D">
          <w:rPr>
            <w:noProof/>
            <w:webHidden/>
          </w:rPr>
          <w:fldChar w:fldCharType="separate"/>
        </w:r>
        <w:r w:rsidR="00F5208D">
          <w:rPr>
            <w:noProof/>
            <w:webHidden/>
          </w:rPr>
          <w:t>32</w:t>
        </w:r>
        <w:r w:rsidR="00F5208D">
          <w:rPr>
            <w:noProof/>
            <w:webHidden/>
          </w:rPr>
          <w:fldChar w:fldCharType="end"/>
        </w:r>
      </w:hyperlink>
    </w:p>
    <w:p w14:paraId="4E2BEAE7" w14:textId="5E97A9E6" w:rsidR="00F5208D" w:rsidRDefault="00000000">
      <w:pPr>
        <w:pStyle w:val="TableofFigures"/>
        <w:tabs>
          <w:tab w:val="right" w:leader="dot" w:pos="9016"/>
        </w:tabs>
        <w:rPr>
          <w:rFonts w:asciiTheme="minorHAnsi" w:hAnsiTheme="minorHAnsi"/>
          <w:noProof/>
        </w:rPr>
      </w:pPr>
      <w:hyperlink w:anchor="_Toc135431780" w:history="1">
        <w:r w:rsidR="00F5208D" w:rsidRPr="00FA683C">
          <w:rPr>
            <w:rStyle w:val="Hyperlink"/>
            <w:i/>
            <w:iCs/>
            <w:noProof/>
          </w:rPr>
          <w:t>Table 11. Fields listing of Account's facts</w:t>
        </w:r>
        <w:r w:rsidR="00F5208D">
          <w:rPr>
            <w:noProof/>
            <w:webHidden/>
          </w:rPr>
          <w:tab/>
        </w:r>
        <w:r w:rsidR="00F5208D">
          <w:rPr>
            <w:noProof/>
            <w:webHidden/>
          </w:rPr>
          <w:fldChar w:fldCharType="begin"/>
        </w:r>
        <w:r w:rsidR="00F5208D">
          <w:rPr>
            <w:noProof/>
            <w:webHidden/>
          </w:rPr>
          <w:instrText xml:space="preserve"> PAGEREF _Toc135431780 \h </w:instrText>
        </w:r>
        <w:r w:rsidR="00F5208D">
          <w:rPr>
            <w:noProof/>
            <w:webHidden/>
          </w:rPr>
        </w:r>
        <w:r w:rsidR="00F5208D">
          <w:rPr>
            <w:noProof/>
            <w:webHidden/>
          </w:rPr>
          <w:fldChar w:fldCharType="separate"/>
        </w:r>
        <w:r w:rsidR="00F5208D">
          <w:rPr>
            <w:noProof/>
            <w:webHidden/>
          </w:rPr>
          <w:t>33</w:t>
        </w:r>
        <w:r w:rsidR="00F5208D">
          <w:rPr>
            <w:noProof/>
            <w:webHidden/>
          </w:rPr>
          <w:fldChar w:fldCharType="end"/>
        </w:r>
      </w:hyperlink>
    </w:p>
    <w:p w14:paraId="05DF8141" w14:textId="64868683" w:rsidR="00F5208D" w:rsidRDefault="00000000">
      <w:pPr>
        <w:pStyle w:val="TableofFigures"/>
        <w:tabs>
          <w:tab w:val="right" w:leader="dot" w:pos="9016"/>
        </w:tabs>
        <w:rPr>
          <w:rFonts w:asciiTheme="minorHAnsi" w:hAnsiTheme="minorHAnsi"/>
          <w:noProof/>
        </w:rPr>
      </w:pPr>
      <w:hyperlink w:anchor="_Toc135431781" w:history="1">
        <w:r w:rsidR="00F5208D" w:rsidRPr="00FA683C">
          <w:rPr>
            <w:rStyle w:val="Hyperlink"/>
            <w:i/>
            <w:iCs/>
            <w:noProof/>
          </w:rPr>
          <w:t>Table 12 Field listing of Account's performance</w:t>
        </w:r>
        <w:r w:rsidR="00F5208D">
          <w:rPr>
            <w:noProof/>
            <w:webHidden/>
          </w:rPr>
          <w:tab/>
        </w:r>
        <w:r w:rsidR="00F5208D">
          <w:rPr>
            <w:noProof/>
            <w:webHidden/>
          </w:rPr>
          <w:fldChar w:fldCharType="begin"/>
        </w:r>
        <w:r w:rsidR="00F5208D">
          <w:rPr>
            <w:noProof/>
            <w:webHidden/>
          </w:rPr>
          <w:instrText xml:space="preserve"> PAGEREF _Toc135431781 \h </w:instrText>
        </w:r>
        <w:r w:rsidR="00F5208D">
          <w:rPr>
            <w:noProof/>
            <w:webHidden/>
          </w:rPr>
        </w:r>
        <w:r w:rsidR="00F5208D">
          <w:rPr>
            <w:noProof/>
            <w:webHidden/>
          </w:rPr>
          <w:fldChar w:fldCharType="separate"/>
        </w:r>
        <w:r w:rsidR="00F5208D">
          <w:rPr>
            <w:noProof/>
            <w:webHidden/>
          </w:rPr>
          <w:t>34</w:t>
        </w:r>
        <w:r w:rsidR="00F5208D">
          <w:rPr>
            <w:noProof/>
            <w:webHidden/>
          </w:rPr>
          <w:fldChar w:fldCharType="end"/>
        </w:r>
      </w:hyperlink>
    </w:p>
    <w:p w14:paraId="6A6E4C37" w14:textId="7AE21CCB" w:rsidR="00F5208D" w:rsidRDefault="00000000">
      <w:pPr>
        <w:pStyle w:val="TableofFigures"/>
        <w:tabs>
          <w:tab w:val="right" w:leader="dot" w:pos="9016"/>
        </w:tabs>
        <w:rPr>
          <w:rFonts w:asciiTheme="minorHAnsi" w:hAnsiTheme="minorHAnsi"/>
          <w:noProof/>
        </w:rPr>
      </w:pPr>
      <w:hyperlink w:anchor="_Toc135431782" w:history="1">
        <w:r w:rsidR="00F5208D" w:rsidRPr="00FA683C">
          <w:rPr>
            <w:rStyle w:val="Hyperlink"/>
            <w:i/>
            <w:iCs/>
            <w:noProof/>
          </w:rPr>
          <w:t>Table 13 Field listing for account's prediction</w:t>
        </w:r>
        <w:r w:rsidR="00F5208D">
          <w:rPr>
            <w:noProof/>
            <w:webHidden/>
          </w:rPr>
          <w:tab/>
        </w:r>
        <w:r w:rsidR="00F5208D">
          <w:rPr>
            <w:noProof/>
            <w:webHidden/>
          </w:rPr>
          <w:fldChar w:fldCharType="begin"/>
        </w:r>
        <w:r w:rsidR="00F5208D">
          <w:rPr>
            <w:noProof/>
            <w:webHidden/>
          </w:rPr>
          <w:instrText xml:space="preserve"> PAGEREF _Toc135431782 \h </w:instrText>
        </w:r>
        <w:r w:rsidR="00F5208D">
          <w:rPr>
            <w:noProof/>
            <w:webHidden/>
          </w:rPr>
        </w:r>
        <w:r w:rsidR="00F5208D">
          <w:rPr>
            <w:noProof/>
            <w:webHidden/>
          </w:rPr>
          <w:fldChar w:fldCharType="separate"/>
        </w:r>
        <w:r w:rsidR="00F5208D">
          <w:rPr>
            <w:noProof/>
            <w:webHidden/>
          </w:rPr>
          <w:t>35</w:t>
        </w:r>
        <w:r w:rsidR="00F5208D">
          <w:rPr>
            <w:noProof/>
            <w:webHidden/>
          </w:rPr>
          <w:fldChar w:fldCharType="end"/>
        </w:r>
      </w:hyperlink>
    </w:p>
    <w:p w14:paraId="246EBD43" w14:textId="6020913A" w:rsidR="00F5208D" w:rsidRDefault="00000000">
      <w:pPr>
        <w:pStyle w:val="TableofFigures"/>
        <w:tabs>
          <w:tab w:val="right" w:leader="dot" w:pos="9016"/>
        </w:tabs>
        <w:rPr>
          <w:rFonts w:asciiTheme="minorHAnsi" w:hAnsiTheme="minorHAnsi"/>
          <w:noProof/>
        </w:rPr>
      </w:pPr>
      <w:hyperlink w:anchor="_Toc135431783" w:history="1">
        <w:r w:rsidR="00F5208D" w:rsidRPr="00FA683C">
          <w:rPr>
            <w:rStyle w:val="Hyperlink"/>
            <w:i/>
            <w:iCs/>
            <w:noProof/>
          </w:rPr>
          <w:t>Table 14 Field listing of Account recommendation</w:t>
        </w:r>
        <w:r w:rsidR="00F5208D">
          <w:rPr>
            <w:noProof/>
            <w:webHidden/>
          </w:rPr>
          <w:tab/>
        </w:r>
        <w:r w:rsidR="00F5208D">
          <w:rPr>
            <w:noProof/>
            <w:webHidden/>
          </w:rPr>
          <w:fldChar w:fldCharType="begin"/>
        </w:r>
        <w:r w:rsidR="00F5208D">
          <w:rPr>
            <w:noProof/>
            <w:webHidden/>
          </w:rPr>
          <w:instrText xml:space="preserve"> PAGEREF _Toc135431783 \h </w:instrText>
        </w:r>
        <w:r w:rsidR="00F5208D">
          <w:rPr>
            <w:noProof/>
            <w:webHidden/>
          </w:rPr>
        </w:r>
        <w:r w:rsidR="00F5208D">
          <w:rPr>
            <w:noProof/>
            <w:webHidden/>
          </w:rPr>
          <w:fldChar w:fldCharType="separate"/>
        </w:r>
        <w:r w:rsidR="00F5208D">
          <w:rPr>
            <w:noProof/>
            <w:webHidden/>
          </w:rPr>
          <w:t>36</w:t>
        </w:r>
        <w:r w:rsidR="00F5208D">
          <w:rPr>
            <w:noProof/>
            <w:webHidden/>
          </w:rPr>
          <w:fldChar w:fldCharType="end"/>
        </w:r>
      </w:hyperlink>
    </w:p>
    <w:p w14:paraId="475F80AA" w14:textId="41D0C93A" w:rsidR="00F5208D" w:rsidRDefault="00000000">
      <w:pPr>
        <w:pStyle w:val="TableofFigures"/>
        <w:tabs>
          <w:tab w:val="right" w:leader="dot" w:pos="9016"/>
        </w:tabs>
        <w:rPr>
          <w:rFonts w:asciiTheme="minorHAnsi" w:hAnsiTheme="minorHAnsi"/>
          <w:noProof/>
        </w:rPr>
      </w:pPr>
      <w:hyperlink w:anchor="_Toc135431784" w:history="1">
        <w:r w:rsidR="00F5208D" w:rsidRPr="00FA683C">
          <w:rPr>
            <w:rStyle w:val="Hyperlink"/>
            <w:i/>
            <w:iCs/>
            <w:noProof/>
          </w:rPr>
          <w:t>Table 15 Field listing for Account's portfolio</w:t>
        </w:r>
        <w:r w:rsidR="00F5208D">
          <w:rPr>
            <w:noProof/>
            <w:webHidden/>
          </w:rPr>
          <w:tab/>
        </w:r>
        <w:r w:rsidR="00F5208D">
          <w:rPr>
            <w:noProof/>
            <w:webHidden/>
          </w:rPr>
          <w:fldChar w:fldCharType="begin"/>
        </w:r>
        <w:r w:rsidR="00F5208D">
          <w:rPr>
            <w:noProof/>
            <w:webHidden/>
          </w:rPr>
          <w:instrText xml:space="preserve"> PAGEREF _Toc135431784 \h </w:instrText>
        </w:r>
        <w:r w:rsidR="00F5208D">
          <w:rPr>
            <w:noProof/>
            <w:webHidden/>
          </w:rPr>
        </w:r>
        <w:r w:rsidR="00F5208D">
          <w:rPr>
            <w:noProof/>
            <w:webHidden/>
          </w:rPr>
          <w:fldChar w:fldCharType="separate"/>
        </w:r>
        <w:r w:rsidR="00F5208D">
          <w:rPr>
            <w:noProof/>
            <w:webHidden/>
          </w:rPr>
          <w:t>37</w:t>
        </w:r>
        <w:r w:rsidR="00F5208D">
          <w:rPr>
            <w:noProof/>
            <w:webHidden/>
          </w:rPr>
          <w:fldChar w:fldCharType="end"/>
        </w:r>
      </w:hyperlink>
    </w:p>
    <w:p w14:paraId="35D7E4FB" w14:textId="179541D0" w:rsidR="00F5208D" w:rsidRDefault="00000000">
      <w:pPr>
        <w:pStyle w:val="TableofFigures"/>
        <w:tabs>
          <w:tab w:val="right" w:leader="dot" w:pos="9016"/>
        </w:tabs>
        <w:rPr>
          <w:rFonts w:asciiTheme="minorHAnsi" w:hAnsiTheme="minorHAnsi"/>
          <w:noProof/>
        </w:rPr>
      </w:pPr>
      <w:hyperlink w:anchor="_Toc135431785" w:history="1">
        <w:r w:rsidR="00F5208D" w:rsidRPr="00FA683C">
          <w:rPr>
            <w:rStyle w:val="Hyperlink"/>
            <w:i/>
            <w:iCs/>
            <w:noProof/>
          </w:rPr>
          <w:t>Table 16 System testing</w:t>
        </w:r>
        <w:r w:rsidR="00F5208D">
          <w:rPr>
            <w:noProof/>
            <w:webHidden/>
          </w:rPr>
          <w:tab/>
        </w:r>
        <w:r w:rsidR="00F5208D">
          <w:rPr>
            <w:noProof/>
            <w:webHidden/>
          </w:rPr>
          <w:fldChar w:fldCharType="begin"/>
        </w:r>
        <w:r w:rsidR="00F5208D">
          <w:rPr>
            <w:noProof/>
            <w:webHidden/>
          </w:rPr>
          <w:instrText xml:space="preserve"> PAGEREF _Toc135431785 \h </w:instrText>
        </w:r>
        <w:r w:rsidR="00F5208D">
          <w:rPr>
            <w:noProof/>
            <w:webHidden/>
          </w:rPr>
        </w:r>
        <w:r w:rsidR="00F5208D">
          <w:rPr>
            <w:noProof/>
            <w:webHidden/>
          </w:rPr>
          <w:fldChar w:fldCharType="separate"/>
        </w:r>
        <w:r w:rsidR="00F5208D">
          <w:rPr>
            <w:noProof/>
            <w:webHidden/>
          </w:rPr>
          <w:t>40</w:t>
        </w:r>
        <w:r w:rsidR="00F5208D">
          <w:rPr>
            <w:noProof/>
            <w:webHidden/>
          </w:rPr>
          <w:fldChar w:fldCharType="end"/>
        </w:r>
      </w:hyperlink>
    </w:p>
    <w:p w14:paraId="36784840" w14:textId="413385EA" w:rsidR="00F5208D" w:rsidRDefault="00000000">
      <w:pPr>
        <w:pStyle w:val="TableofFigures"/>
        <w:tabs>
          <w:tab w:val="right" w:leader="dot" w:pos="9016"/>
        </w:tabs>
        <w:rPr>
          <w:rFonts w:asciiTheme="minorHAnsi" w:hAnsiTheme="minorHAnsi"/>
          <w:noProof/>
        </w:rPr>
      </w:pPr>
      <w:hyperlink w:anchor="_Toc135431786" w:history="1">
        <w:r w:rsidR="00F5208D" w:rsidRPr="00FA683C">
          <w:rPr>
            <w:rStyle w:val="Hyperlink"/>
            <w:i/>
            <w:iCs/>
            <w:noProof/>
          </w:rPr>
          <w:t>Table 17. Market competitors comparison</w:t>
        </w:r>
        <w:r w:rsidR="00F5208D">
          <w:rPr>
            <w:noProof/>
            <w:webHidden/>
          </w:rPr>
          <w:tab/>
        </w:r>
        <w:r w:rsidR="00F5208D">
          <w:rPr>
            <w:noProof/>
            <w:webHidden/>
          </w:rPr>
          <w:fldChar w:fldCharType="begin"/>
        </w:r>
        <w:r w:rsidR="00F5208D">
          <w:rPr>
            <w:noProof/>
            <w:webHidden/>
          </w:rPr>
          <w:instrText xml:space="preserve"> PAGEREF _Toc135431786 \h </w:instrText>
        </w:r>
        <w:r w:rsidR="00F5208D">
          <w:rPr>
            <w:noProof/>
            <w:webHidden/>
          </w:rPr>
        </w:r>
        <w:r w:rsidR="00F5208D">
          <w:rPr>
            <w:noProof/>
            <w:webHidden/>
          </w:rPr>
          <w:fldChar w:fldCharType="separate"/>
        </w:r>
        <w:r w:rsidR="00F5208D">
          <w:rPr>
            <w:noProof/>
            <w:webHidden/>
          </w:rPr>
          <w:t>55</w:t>
        </w:r>
        <w:r w:rsidR="00F5208D">
          <w:rPr>
            <w:noProof/>
            <w:webHidden/>
          </w:rPr>
          <w:fldChar w:fldCharType="end"/>
        </w:r>
      </w:hyperlink>
    </w:p>
    <w:p w14:paraId="7AC77CF3" w14:textId="3F789BA3" w:rsidR="00EE4EE1" w:rsidRPr="00EE4EE1" w:rsidRDefault="00AA5FD3" w:rsidP="00EE4EE1">
      <w:r>
        <w:fldChar w:fldCharType="end"/>
      </w:r>
    </w:p>
    <w:p w14:paraId="5364E6F5" w14:textId="77777777" w:rsidR="00C4638A" w:rsidRDefault="00C4638A" w:rsidP="00C4638A"/>
    <w:p w14:paraId="4E2B7DE2" w14:textId="380282E9" w:rsidR="005B71C9" w:rsidRDefault="005B71C9" w:rsidP="00C4638A">
      <w:pPr>
        <w:pStyle w:val="Heading1"/>
        <w:numPr>
          <w:ilvl w:val="0"/>
          <w:numId w:val="0"/>
        </w:numPr>
      </w:pPr>
      <w:r>
        <w:br w:type="page"/>
      </w:r>
    </w:p>
    <w:p w14:paraId="47F55538" w14:textId="1864CDD5" w:rsidR="00871E65" w:rsidRPr="00644CA5" w:rsidRDefault="40E8643A" w:rsidP="00871E65">
      <w:pPr>
        <w:pStyle w:val="Heading1"/>
        <w:rPr>
          <w:rFonts w:cs="Arial"/>
        </w:rPr>
      </w:pPr>
      <w:bookmarkStart w:id="241" w:name="_Toc133134634"/>
      <w:bookmarkStart w:id="242" w:name="_Toc135438697"/>
      <w:r w:rsidRPr="193E6DCE">
        <w:rPr>
          <w:rFonts w:cs="Arial"/>
        </w:rPr>
        <w:lastRenderedPageBreak/>
        <w:t>Appendix</w:t>
      </w:r>
      <w:bookmarkEnd w:id="241"/>
      <w:bookmarkEnd w:id="242"/>
    </w:p>
    <w:p w14:paraId="7B82FF01" w14:textId="67655DCC" w:rsidR="00DA793B" w:rsidRPr="00644CA5" w:rsidRDefault="00D839E5" w:rsidP="00A60176">
      <w:pPr>
        <w:pStyle w:val="Heading2"/>
      </w:pPr>
      <w:bookmarkStart w:id="243" w:name="_Ref132662179"/>
      <w:bookmarkStart w:id="244" w:name="_Toc133134635"/>
      <w:bookmarkStart w:id="245" w:name="_Toc135438698"/>
      <w:r>
        <w:t>In</w:t>
      </w:r>
      <w:r w:rsidR="00E066D5">
        <w:t>terview with</w:t>
      </w:r>
      <w:r w:rsidR="007F3E15">
        <w:t xml:space="preserve"> a</w:t>
      </w:r>
      <w:r w:rsidR="00E066D5">
        <w:t xml:space="preserve"> Marketing Professional</w:t>
      </w:r>
      <w:bookmarkEnd w:id="243"/>
      <w:bookmarkEnd w:id="244"/>
      <w:bookmarkEnd w:id="245"/>
    </w:p>
    <w:p w14:paraId="090ACF53" w14:textId="65D86267" w:rsidR="00EF1720" w:rsidRDefault="0028753C" w:rsidP="007E2029">
      <w:pPr>
        <w:jc w:val="both"/>
      </w:pPr>
      <w:r>
        <w:t xml:space="preserve">An interview was conducted with a </w:t>
      </w:r>
      <w:r w:rsidR="00763E84">
        <w:t>marketing professional</w:t>
      </w:r>
      <w:r w:rsidR="00E44403">
        <w:t xml:space="preserve">, </w:t>
      </w:r>
      <w:proofErr w:type="spellStart"/>
      <w:r w:rsidR="00E44403">
        <w:t>Seah</w:t>
      </w:r>
      <w:proofErr w:type="spellEnd"/>
      <w:r w:rsidR="00E44403">
        <w:t xml:space="preserve"> Jun Hui,</w:t>
      </w:r>
      <w:r w:rsidR="00E44403">
        <w:tab/>
      </w:r>
      <w:r w:rsidR="00763E84">
        <w:t xml:space="preserve"> </w:t>
      </w:r>
      <w:r w:rsidR="00E44403">
        <w:t>who has</w:t>
      </w:r>
      <w:r w:rsidR="00763E84">
        <w:t xml:space="preserve"> more than 5 years of</w:t>
      </w:r>
      <w:r w:rsidR="00E44403">
        <w:t xml:space="preserve"> experience in </w:t>
      </w:r>
      <w:r w:rsidR="003B36AD">
        <w:t>the marketing industry</w:t>
      </w:r>
      <w:r w:rsidR="00B3494D">
        <w:t xml:space="preserve"> in various organisations such as M1 Limite</w:t>
      </w:r>
      <w:r w:rsidR="00EF0359">
        <w:t>d, CIMB</w:t>
      </w:r>
      <w:r w:rsidR="007D6482">
        <w:t xml:space="preserve"> and HSBC. </w:t>
      </w:r>
      <w:r w:rsidR="003B36AD">
        <w:t xml:space="preserve">A phone call </w:t>
      </w:r>
      <w:r w:rsidR="00266CCD">
        <w:t>discussion was initiated to</w:t>
      </w:r>
      <w:r w:rsidR="007E3CE9">
        <w:t xml:space="preserve"> better understand her views and experience of using Instagram as a marketing tool in her role, followed by an </w:t>
      </w:r>
      <w:r w:rsidR="00BF6146">
        <w:t xml:space="preserve">email to </w:t>
      </w:r>
      <w:r w:rsidR="00EF1720">
        <w:t>capture the interview rep</w:t>
      </w:r>
      <w:r w:rsidR="00307E87">
        <w:t>ly</w:t>
      </w:r>
      <w:r w:rsidR="00EF1720">
        <w:t>.</w:t>
      </w:r>
      <w:r w:rsidR="00307E87">
        <w:t xml:space="preserve"> The email reply from Jun Hui is as attached below. </w:t>
      </w:r>
    </w:p>
    <w:p w14:paraId="1A8A4A3F" w14:textId="606C12B0" w:rsidR="00307E87" w:rsidRDefault="00307E87" w:rsidP="007E2029">
      <w:pPr>
        <w:jc w:val="both"/>
      </w:pPr>
      <w:r>
        <w:rPr>
          <w:noProof/>
        </w:rPr>
        <mc:AlternateContent>
          <mc:Choice Requires="wpc">
            <w:drawing>
              <wp:inline distT="0" distB="0" distL="0" distR="0" wp14:anchorId="2D15DDA1" wp14:editId="28CB8BB0">
                <wp:extent cx="5760000" cy="6785084"/>
                <wp:effectExtent l="0" t="0" r="0" b="0"/>
                <wp:docPr id="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Picture 26"/>
                          <pic:cNvPicPr>
                            <a:picLocks noChangeAspect="1"/>
                          </pic:cNvPicPr>
                        </pic:nvPicPr>
                        <pic:blipFill>
                          <a:blip r:embed="rId68"/>
                          <a:stretch>
                            <a:fillRect/>
                          </a:stretch>
                        </pic:blipFill>
                        <pic:spPr>
                          <a:xfrm>
                            <a:off x="170597" y="0"/>
                            <a:ext cx="5390235" cy="6784975"/>
                          </a:xfrm>
                          <a:prstGeom prst="rect">
                            <a:avLst/>
                          </a:prstGeom>
                        </pic:spPr>
                      </pic:pic>
                    </wpc:wpc>
                  </a:graphicData>
                </a:graphic>
              </wp:inline>
            </w:drawing>
          </mc:Choice>
          <mc:Fallback xmlns:w16du="http://schemas.microsoft.com/office/word/2023/wordml/word16du">
            <w:pict>
              <v:group w14:anchorId="7BCDE473" id="Canvas 1" o:spid="_x0000_s1026" editas="canvas" style="width:453.55pt;height:534.25pt;mso-position-horizontal-relative:char;mso-position-vertical-relative:line" coordsize="57594,67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">
                <v:shape id="_x0000_s1027" type="#_x0000_t75" style="position:absolute;width:57594;height:67849;visibility:visible;mso-wrap-style:square" filled="t">
                  <v:fill o:detectmouseclick="t"/>
                  <v:path o:connecttype="none"/>
                </v:shape>
                <v:shape id="Picture 26" o:spid="_x0000_s1028" type="#_x0000_t75" style="position:absolute;left:1705;width:53903;height:6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">
                  <v:imagedata r:id="rId69" o:title=""/>
                </v:shape>
                <w10:anchorlock/>
              </v:group>
            </w:pict>
          </mc:Fallback>
        </mc:AlternateContent>
      </w:r>
    </w:p>
    <w:p w14:paraId="073AFB5A" w14:textId="77777777" w:rsidR="00156966" w:rsidRDefault="00182233" w:rsidP="009F6B36">
      <w:pPr>
        <w:keepNext/>
        <w:jc w:val="both"/>
      </w:pPr>
      <w:r w:rsidRPr="00401F9F">
        <w:rPr>
          <w:noProof/>
          <w:highlight w:val="yellow"/>
        </w:rPr>
        <w:lastRenderedPageBreak/>
        <mc:AlternateContent>
          <mc:Choice Requires="wpc">
            <w:drawing>
              <wp:inline distT="0" distB="0" distL="0" distR="0" wp14:anchorId="77BB5365" wp14:editId="5A58944C">
                <wp:extent cx="5759450" cy="6154139"/>
                <wp:effectExtent l="0" t="0" r="0" b="0"/>
                <wp:docPr id="28"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 name="Group 31"/>
                        <wpg:cNvGrpSpPr/>
                        <wpg:grpSpPr>
                          <a:xfrm>
                            <a:off x="180000" y="0"/>
                            <a:ext cx="5395952" cy="6118315"/>
                            <a:chOff x="180000" y="0"/>
                            <a:chExt cx="5395952" cy="6118315"/>
                          </a:xfrm>
                        </wpg:grpSpPr>
                        <pic:pic xmlns:pic="http://schemas.openxmlformats.org/drawingml/2006/picture">
                          <pic:nvPicPr>
                            <pic:cNvPr id="29" name="Picture 29"/>
                            <pic:cNvPicPr>
                              <a:picLocks noChangeAspect="1"/>
                            </pic:cNvPicPr>
                          </pic:nvPicPr>
                          <pic:blipFill>
                            <a:blip r:embed="rId70"/>
                            <a:stretch>
                              <a:fillRect/>
                            </a:stretch>
                          </pic:blipFill>
                          <pic:spPr>
                            <a:xfrm>
                              <a:off x="180000" y="0"/>
                              <a:ext cx="5376902" cy="390528"/>
                            </a:xfrm>
                            <a:prstGeom prst="rect">
                              <a:avLst/>
                            </a:prstGeom>
                          </pic:spPr>
                        </pic:pic>
                        <pic:pic xmlns:pic="http://schemas.openxmlformats.org/drawingml/2006/picture">
                          <pic:nvPicPr>
                            <pic:cNvPr id="30" name="Picture 30"/>
                            <pic:cNvPicPr>
                              <a:picLocks noChangeAspect="1"/>
                            </pic:cNvPicPr>
                          </pic:nvPicPr>
                          <pic:blipFill>
                            <a:blip r:embed="rId71"/>
                            <a:stretch>
                              <a:fillRect/>
                            </a:stretch>
                          </pic:blipFill>
                          <pic:spPr>
                            <a:xfrm>
                              <a:off x="180000" y="446136"/>
                              <a:ext cx="5395952" cy="5672179"/>
                            </a:xfrm>
                            <a:prstGeom prst="rect">
                              <a:avLst/>
                            </a:prstGeom>
                          </pic:spPr>
                        </pic:pic>
                      </wpg:wgp>
                    </wpc:wpc>
                  </a:graphicData>
                </a:graphic>
              </wp:inline>
            </w:drawing>
          </mc:Choice>
          <mc:Fallback xmlns:w16du="http://schemas.microsoft.com/office/word/2023/wordml/word16du"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25F151A0">
              <v:group id="Canvas 28" style="width:453.5pt;height:484.6pt;mso-position-horizontal-relative:char;mso-position-vertical-relative:line" coordsize="57594,61537" o:spid="_x0000_s1026" editas="canvas" w14:anchorId="67E777F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">
                <v:shape id="_x0000_s1027" style="position:absolute;width:57594;height:61537;visibility:visible;mso-wrap-style:square" filled="t" type="#_x0000_t75">
                  <v:fill o:detectmouseclick="t"/>
                  <v:path o:connecttype="none"/>
                </v:shape>
                <v:group id="Group 31" style="position:absolute;left:1800;width:53959;height:61183" coordsize="53959,61183" coordorigin="1800"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 style="position:absolute;left:1800;width:53769;height:390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">
                    <v:imagedata o:title="" r:id="rId72"/>
                  </v:shape>
                  <v:shape id="Picture 30" style="position:absolute;left:1800;top:4461;width:53959;height:5672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">
                    <v:imagedata o:title="" r:id="rId73"/>
                  </v:shape>
                </v:group>
                <w10:anchorlock/>
              </v:group>
            </w:pict>
          </mc:Fallback>
        </mc:AlternateContent>
      </w:r>
    </w:p>
    <w:p w14:paraId="09F6F46C" w14:textId="7852C9D8" w:rsidR="0094139E" w:rsidRPr="00B574B8" w:rsidRDefault="00156966" w:rsidP="00B574B8">
      <w:pPr>
        <w:jc w:val="center"/>
        <w:rPr>
          <w:i/>
          <w:iCs/>
        </w:rPr>
      </w:pPr>
      <w:bookmarkStart w:id="246" w:name="_Toc135431767"/>
      <w:r w:rsidRPr="00B574B8">
        <w:rPr>
          <w:i/>
          <w:iCs/>
        </w:rPr>
        <w:t xml:space="preserve">Figure </w:t>
      </w:r>
      <w:r w:rsidRPr="00B574B8">
        <w:rPr>
          <w:i/>
          <w:iCs/>
        </w:rPr>
        <w:fldChar w:fldCharType="begin"/>
      </w:r>
      <w:r w:rsidRPr="00B574B8">
        <w:rPr>
          <w:i/>
          <w:iCs/>
        </w:rPr>
        <w:instrText xml:space="preserve"> SEQ Figure \* ARABIC </w:instrText>
      </w:r>
      <w:r w:rsidRPr="00B574B8">
        <w:rPr>
          <w:i/>
          <w:iCs/>
        </w:rPr>
        <w:fldChar w:fldCharType="separate"/>
      </w:r>
      <w:r w:rsidR="002A13A4">
        <w:rPr>
          <w:i/>
          <w:iCs/>
          <w:noProof/>
        </w:rPr>
        <w:t>37</w:t>
      </w:r>
      <w:r w:rsidRPr="00B574B8">
        <w:rPr>
          <w:i/>
          <w:iCs/>
          <w:noProof/>
        </w:rPr>
        <w:fldChar w:fldCharType="end"/>
      </w:r>
      <w:r w:rsidRPr="00B574B8">
        <w:rPr>
          <w:i/>
          <w:iCs/>
        </w:rPr>
        <w:t xml:space="preserve"> Interview Questions to gain marketing </w:t>
      </w:r>
      <w:r w:rsidR="002A13A4" w:rsidRPr="00B574B8">
        <w:rPr>
          <w:i/>
          <w:iCs/>
        </w:rPr>
        <w:t>insights.</w:t>
      </w:r>
      <w:bookmarkEnd w:id="246"/>
    </w:p>
    <w:p w14:paraId="590E45A4" w14:textId="77777777" w:rsidR="0094139E" w:rsidRDefault="0094139E">
      <w:pPr>
        <w:spacing w:line="259" w:lineRule="auto"/>
      </w:pPr>
      <w:r>
        <w:br w:type="page"/>
      </w:r>
    </w:p>
    <w:p w14:paraId="659836DF" w14:textId="44BCF9EB" w:rsidR="00013F19" w:rsidRPr="00644CA5" w:rsidRDefault="00013F19" w:rsidP="00013F19">
      <w:pPr>
        <w:pStyle w:val="Heading2"/>
      </w:pPr>
      <w:bookmarkStart w:id="247" w:name="_Toc133134636"/>
      <w:bookmarkStart w:id="248" w:name="_Toc135438699"/>
      <w:r>
        <w:lastRenderedPageBreak/>
        <w:t xml:space="preserve">Survey Questions for </w:t>
      </w:r>
      <w:r w:rsidR="00C71BDD">
        <w:t>population study</w:t>
      </w:r>
      <w:bookmarkEnd w:id="247"/>
      <w:bookmarkEnd w:id="248"/>
    </w:p>
    <w:p w14:paraId="722CE3E7" w14:textId="51F8447A" w:rsidR="00013F19" w:rsidRDefault="00C71BDD" w:rsidP="00763E84">
      <w:pPr>
        <w:jc w:val="both"/>
      </w:pPr>
      <w:r>
        <w:t xml:space="preserve">The following is the questionnaire map for population study to </w:t>
      </w:r>
      <w:r w:rsidR="00E0794A">
        <w:t>find out the realistic situation of both business users and non-business users with or without Instagram account, and their challenges faced.</w:t>
      </w:r>
    </w:p>
    <w:p w14:paraId="6AC94580" w14:textId="77777777" w:rsidR="00831778" w:rsidRDefault="00B67D12" w:rsidP="009F6B36">
      <w:pPr>
        <w:keepNext/>
        <w:jc w:val="center"/>
      </w:pPr>
      <w:r>
        <w:rPr>
          <w:noProof/>
        </w:rPr>
        <w:drawing>
          <wp:inline distT="0" distB="0" distL="0" distR="0" wp14:anchorId="058F5DF5" wp14:editId="0C352B51">
            <wp:extent cx="4652478" cy="6276717"/>
            <wp:effectExtent l="0" t="0" r="0" b="0"/>
            <wp:docPr id="4540791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65329" cy="6294055"/>
                    </a:xfrm>
                    <a:prstGeom prst="rect">
                      <a:avLst/>
                    </a:prstGeom>
                    <a:noFill/>
                    <a:ln>
                      <a:noFill/>
                    </a:ln>
                  </pic:spPr>
                </pic:pic>
              </a:graphicData>
            </a:graphic>
          </wp:inline>
        </w:drawing>
      </w:r>
    </w:p>
    <w:p w14:paraId="1D559CE7" w14:textId="3F0BAD90" w:rsidR="0094139E" w:rsidRPr="00B574B8" w:rsidRDefault="00831778" w:rsidP="00B574B8">
      <w:pPr>
        <w:jc w:val="center"/>
        <w:rPr>
          <w:i/>
          <w:iCs/>
        </w:rPr>
        <w:sectPr w:rsidR="0094139E" w:rsidRPr="00B574B8" w:rsidSect="00FD43BF">
          <w:headerReference w:type="default" r:id="rId75"/>
          <w:footerReference w:type="default" r:id="rId76"/>
          <w:pgSz w:w="11906" w:h="16838" w:code="9"/>
          <w:pgMar w:top="1440" w:right="1440" w:bottom="1440" w:left="1440" w:header="708" w:footer="708" w:gutter="0"/>
          <w:pgNumType w:start="1"/>
          <w:cols w:space="708"/>
          <w:docGrid w:linePitch="360"/>
        </w:sectPr>
      </w:pPr>
      <w:bookmarkStart w:id="249" w:name="_Toc135431768"/>
      <w:r w:rsidRPr="00B574B8">
        <w:rPr>
          <w:i/>
          <w:iCs/>
        </w:rPr>
        <w:t xml:space="preserve">Figure </w:t>
      </w:r>
      <w:r w:rsidRPr="00B574B8">
        <w:rPr>
          <w:i/>
          <w:iCs/>
        </w:rPr>
        <w:fldChar w:fldCharType="begin"/>
      </w:r>
      <w:r w:rsidRPr="00B574B8">
        <w:rPr>
          <w:i/>
          <w:iCs/>
        </w:rPr>
        <w:instrText xml:space="preserve"> SEQ Figure \* ARABIC </w:instrText>
      </w:r>
      <w:r w:rsidRPr="00B574B8">
        <w:rPr>
          <w:i/>
          <w:iCs/>
        </w:rPr>
        <w:fldChar w:fldCharType="separate"/>
      </w:r>
      <w:r w:rsidR="002A13A4">
        <w:rPr>
          <w:i/>
          <w:iCs/>
          <w:noProof/>
        </w:rPr>
        <w:t>38</w:t>
      </w:r>
      <w:r w:rsidRPr="00B574B8">
        <w:rPr>
          <w:i/>
          <w:iCs/>
          <w:noProof/>
        </w:rPr>
        <w:fldChar w:fldCharType="end"/>
      </w:r>
      <w:r w:rsidRPr="00B574B8">
        <w:rPr>
          <w:i/>
          <w:iCs/>
        </w:rPr>
        <w:t xml:space="preserve"> Survey questions for population study</w:t>
      </w:r>
      <w:bookmarkEnd w:id="249"/>
    </w:p>
    <w:p w14:paraId="017B6288" w14:textId="1698BCE3" w:rsidR="0094139E" w:rsidRPr="00644CA5" w:rsidRDefault="0094139E" w:rsidP="0094139E">
      <w:pPr>
        <w:pStyle w:val="Heading2"/>
      </w:pPr>
      <w:bookmarkStart w:id="250" w:name="_Toc135438700"/>
      <w:r>
        <w:lastRenderedPageBreak/>
        <w:t>Market Competitors</w:t>
      </w:r>
      <w:bookmarkEnd w:id="250"/>
    </w:p>
    <w:p w14:paraId="31C1225B" w14:textId="6966F581" w:rsidR="00013F19" w:rsidRDefault="0077725F" w:rsidP="311B86F1">
      <w:pPr>
        <w:jc w:val="both"/>
        <w:rPr>
          <w:color w:val="00B0F0"/>
          <w:sz w:val="24"/>
          <w:szCs w:val="24"/>
          <w:highlight w:val="yellow"/>
        </w:rPr>
      </w:pPr>
      <w:r>
        <w:t>The following are the list of competitors closest to our product, and their key features, product pricing, and reviews are stated here for a quick analysis.</w:t>
      </w:r>
    </w:p>
    <w:p w14:paraId="05BBBFB9" w14:textId="328B8423" w:rsidR="00F016F3" w:rsidRDefault="00F016F3" w:rsidP="00DE7AC9">
      <w:pPr>
        <w:jc w:val="center"/>
        <w:rPr>
          <w:i/>
          <w:iCs/>
        </w:rPr>
      </w:pPr>
      <w:bookmarkStart w:id="251" w:name="_Toc135431786"/>
      <w:r w:rsidRPr="00DE7AC9">
        <w:rPr>
          <w:i/>
          <w:iCs/>
        </w:rPr>
        <w:t xml:space="preserve">Table </w:t>
      </w:r>
      <w:r w:rsidRPr="00DE7AC9">
        <w:rPr>
          <w:i/>
          <w:iCs/>
        </w:rPr>
        <w:fldChar w:fldCharType="begin"/>
      </w:r>
      <w:r w:rsidRPr="00DE7AC9">
        <w:rPr>
          <w:i/>
          <w:iCs/>
        </w:rPr>
        <w:instrText xml:space="preserve"> SEQ Table \* ARABIC </w:instrText>
      </w:r>
      <w:r w:rsidRPr="00DE7AC9">
        <w:rPr>
          <w:i/>
          <w:iCs/>
        </w:rPr>
        <w:fldChar w:fldCharType="separate"/>
      </w:r>
      <w:r w:rsidR="002A13A4">
        <w:rPr>
          <w:i/>
          <w:iCs/>
          <w:noProof/>
        </w:rPr>
        <w:t>17</w:t>
      </w:r>
      <w:r w:rsidRPr="00DE7AC9">
        <w:rPr>
          <w:i/>
          <w:iCs/>
          <w:noProof/>
        </w:rPr>
        <w:fldChar w:fldCharType="end"/>
      </w:r>
      <w:r w:rsidR="00DE7AC9">
        <w:rPr>
          <w:i/>
          <w:iCs/>
          <w:noProof/>
        </w:rPr>
        <w:t>.</w:t>
      </w:r>
      <w:r w:rsidRPr="00DE7AC9">
        <w:rPr>
          <w:i/>
          <w:iCs/>
        </w:rPr>
        <w:t xml:space="preserve"> Market </w:t>
      </w:r>
      <w:r w:rsidR="00DE7AC9">
        <w:rPr>
          <w:i/>
          <w:iCs/>
        </w:rPr>
        <w:t>c</w:t>
      </w:r>
      <w:r w:rsidRPr="00DE7AC9">
        <w:rPr>
          <w:i/>
          <w:iCs/>
        </w:rPr>
        <w:t>ompetitors comparison</w:t>
      </w:r>
      <w:bookmarkEnd w:id="251"/>
    </w:p>
    <w:tbl>
      <w:tblPr>
        <w:tblW w:w="0" w:type="auto"/>
        <w:tblLayout w:type="fixed"/>
        <w:tblLook w:val="04A0" w:firstRow="1" w:lastRow="0" w:firstColumn="1" w:lastColumn="0" w:noHBand="0" w:noVBand="1"/>
      </w:tblPr>
      <w:tblGrid>
        <w:gridCol w:w="446"/>
        <w:gridCol w:w="1017"/>
        <w:gridCol w:w="1226"/>
        <w:gridCol w:w="1701"/>
        <w:gridCol w:w="1813"/>
        <w:gridCol w:w="2035"/>
        <w:gridCol w:w="1255"/>
        <w:gridCol w:w="1134"/>
        <w:gridCol w:w="3321"/>
      </w:tblGrid>
      <w:tr w:rsidR="000C0CA8" w:rsidRPr="00B62224" w14:paraId="584D82CC" w14:textId="77777777" w:rsidTr="000C0CA8">
        <w:trPr>
          <w:trHeight w:val="300"/>
        </w:trPr>
        <w:tc>
          <w:tcPr>
            <w:tcW w:w="4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41BB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S/N</w:t>
            </w:r>
          </w:p>
        </w:tc>
        <w:tc>
          <w:tcPr>
            <w:tcW w:w="1017" w:type="dxa"/>
            <w:tcBorders>
              <w:top w:val="single" w:sz="4" w:space="0" w:color="auto"/>
              <w:left w:val="nil"/>
              <w:bottom w:val="single" w:sz="4" w:space="0" w:color="auto"/>
              <w:right w:val="single" w:sz="4" w:space="0" w:color="auto"/>
            </w:tcBorders>
            <w:shd w:val="clear" w:color="auto" w:fill="auto"/>
            <w:noWrap/>
            <w:vAlign w:val="bottom"/>
            <w:hideMark/>
          </w:tcPr>
          <w:p w14:paraId="0198077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Platform</w:t>
            </w:r>
          </w:p>
        </w:tc>
        <w:tc>
          <w:tcPr>
            <w:tcW w:w="1226" w:type="dxa"/>
            <w:tcBorders>
              <w:top w:val="single" w:sz="4" w:space="0" w:color="auto"/>
              <w:left w:val="nil"/>
              <w:bottom w:val="single" w:sz="4" w:space="0" w:color="auto"/>
              <w:right w:val="single" w:sz="4" w:space="0" w:color="auto"/>
            </w:tcBorders>
            <w:shd w:val="clear" w:color="auto" w:fill="auto"/>
            <w:noWrap/>
            <w:vAlign w:val="bottom"/>
            <w:hideMark/>
          </w:tcPr>
          <w:p w14:paraId="4062F489"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URL</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F4C0E3A"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Pricing</w:t>
            </w:r>
          </w:p>
        </w:tc>
        <w:tc>
          <w:tcPr>
            <w:tcW w:w="1813" w:type="dxa"/>
            <w:tcBorders>
              <w:top w:val="single" w:sz="4" w:space="0" w:color="auto"/>
              <w:left w:val="nil"/>
              <w:bottom w:val="single" w:sz="4" w:space="0" w:color="auto"/>
              <w:right w:val="single" w:sz="4" w:space="0" w:color="auto"/>
            </w:tcBorders>
            <w:shd w:val="clear" w:color="auto" w:fill="auto"/>
            <w:noWrap/>
            <w:vAlign w:val="bottom"/>
            <w:hideMark/>
          </w:tcPr>
          <w:p w14:paraId="13CA9FF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Key Features</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5F667DFF"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Customer Location</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14:paraId="79FC883C"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Reviews</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803558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Review ratings</w:t>
            </w:r>
          </w:p>
        </w:tc>
        <w:tc>
          <w:tcPr>
            <w:tcW w:w="3321" w:type="dxa"/>
            <w:tcBorders>
              <w:top w:val="single" w:sz="4" w:space="0" w:color="auto"/>
              <w:left w:val="nil"/>
              <w:bottom w:val="single" w:sz="4" w:space="0" w:color="auto"/>
              <w:right w:val="single" w:sz="4" w:space="0" w:color="auto"/>
            </w:tcBorders>
            <w:shd w:val="clear" w:color="auto" w:fill="auto"/>
            <w:noWrap/>
            <w:vAlign w:val="bottom"/>
            <w:hideMark/>
          </w:tcPr>
          <w:p w14:paraId="62F47C32"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Summary</w:t>
            </w:r>
          </w:p>
        </w:tc>
      </w:tr>
      <w:tr w:rsidR="000C0CA8" w:rsidRPr="00B62224" w14:paraId="0C6AE7EE" w14:textId="77777777" w:rsidTr="000C0CA8">
        <w:trPr>
          <w:trHeight w:val="405"/>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309FB6E2"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1</w:t>
            </w:r>
          </w:p>
        </w:tc>
        <w:tc>
          <w:tcPr>
            <w:tcW w:w="1017" w:type="dxa"/>
            <w:tcBorders>
              <w:top w:val="nil"/>
              <w:left w:val="nil"/>
              <w:bottom w:val="single" w:sz="4" w:space="0" w:color="auto"/>
              <w:right w:val="single" w:sz="4" w:space="0" w:color="auto"/>
            </w:tcBorders>
            <w:shd w:val="clear" w:color="auto" w:fill="auto"/>
            <w:noWrap/>
            <w:vAlign w:val="bottom"/>
            <w:hideMark/>
          </w:tcPr>
          <w:p w14:paraId="7A37CFB8"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iconosquare</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4A28BAF5"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https://www.iconosquare.com/</w:t>
            </w:r>
          </w:p>
        </w:tc>
        <w:tc>
          <w:tcPr>
            <w:tcW w:w="1701" w:type="dxa"/>
            <w:tcBorders>
              <w:top w:val="nil"/>
              <w:left w:val="nil"/>
              <w:bottom w:val="single" w:sz="4" w:space="0" w:color="auto"/>
              <w:right w:val="single" w:sz="4" w:space="0" w:color="auto"/>
            </w:tcBorders>
            <w:shd w:val="clear" w:color="auto" w:fill="auto"/>
            <w:vAlign w:val="bottom"/>
            <w:hideMark/>
          </w:tcPr>
          <w:p w14:paraId="17991F4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70SGD/Month , 113SGD/Month, 198SGD / Month</w:t>
            </w:r>
          </w:p>
        </w:tc>
        <w:tc>
          <w:tcPr>
            <w:tcW w:w="1813" w:type="dxa"/>
            <w:tcBorders>
              <w:top w:val="nil"/>
              <w:left w:val="nil"/>
              <w:bottom w:val="single" w:sz="4" w:space="0" w:color="auto"/>
              <w:right w:val="single" w:sz="4" w:space="0" w:color="auto"/>
            </w:tcBorders>
            <w:shd w:val="clear" w:color="auto" w:fill="auto"/>
            <w:vAlign w:val="bottom"/>
            <w:hideMark/>
          </w:tcPr>
          <w:p w14:paraId="68509059"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FF0000"/>
                <w:kern w:val="0"/>
                <w:sz w:val="20"/>
                <w:szCs w:val="20"/>
                <w14:ligatures w14:val="none"/>
              </w:rPr>
              <w:t>Analytic Dashboard</w:t>
            </w:r>
            <w:r w:rsidRPr="00B62224">
              <w:rPr>
                <w:rFonts w:eastAsia="Times New Roman" w:cs="Arial"/>
                <w:color w:val="000000"/>
                <w:kern w:val="0"/>
                <w:sz w:val="20"/>
                <w:szCs w:val="20"/>
                <w14:ligatures w14:val="none"/>
              </w:rPr>
              <w:t xml:space="preserve">, </w:t>
            </w:r>
            <w:r w:rsidRPr="00B62224">
              <w:rPr>
                <w:rFonts w:eastAsia="Times New Roman" w:cs="Arial"/>
                <w:color w:val="FF0000"/>
                <w:kern w:val="0"/>
                <w:sz w:val="20"/>
                <w:szCs w:val="20"/>
                <w14:ligatures w14:val="none"/>
              </w:rPr>
              <w:t>Listen (Spy competitors)</w:t>
            </w:r>
          </w:p>
        </w:tc>
        <w:tc>
          <w:tcPr>
            <w:tcW w:w="2035" w:type="dxa"/>
            <w:tcBorders>
              <w:top w:val="nil"/>
              <w:left w:val="nil"/>
              <w:bottom w:val="single" w:sz="4" w:space="0" w:color="auto"/>
              <w:right w:val="single" w:sz="4" w:space="0" w:color="auto"/>
            </w:tcBorders>
            <w:shd w:val="clear" w:color="auto" w:fill="auto"/>
            <w:vAlign w:val="bottom"/>
            <w:hideMark/>
          </w:tcPr>
          <w:p w14:paraId="75BE85B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Europe, USA, Canada, Australia</w:t>
            </w:r>
          </w:p>
        </w:tc>
        <w:tc>
          <w:tcPr>
            <w:tcW w:w="1255" w:type="dxa"/>
            <w:tcBorders>
              <w:top w:val="nil"/>
              <w:left w:val="nil"/>
              <w:bottom w:val="single" w:sz="4" w:space="0" w:color="auto"/>
              <w:right w:val="single" w:sz="4" w:space="0" w:color="auto"/>
            </w:tcBorders>
            <w:shd w:val="clear" w:color="auto" w:fill="auto"/>
            <w:vAlign w:val="bottom"/>
            <w:hideMark/>
          </w:tcPr>
          <w:p w14:paraId="291CA016" w14:textId="77777777" w:rsidR="000C0CA8" w:rsidRPr="00B62224" w:rsidRDefault="00000000" w:rsidP="00A64FC8">
            <w:pPr>
              <w:spacing w:after="0" w:line="240" w:lineRule="auto"/>
              <w:rPr>
                <w:rFonts w:eastAsia="Times New Roman" w:cs="Arial"/>
                <w:color w:val="0563C1"/>
                <w:kern w:val="0"/>
                <w:sz w:val="20"/>
                <w:szCs w:val="20"/>
                <w:u w:val="single"/>
                <w14:ligatures w14:val="none"/>
              </w:rPr>
            </w:pPr>
            <w:hyperlink r:id="rId77" w:history="1">
              <w:r w:rsidR="000C0CA8" w:rsidRPr="00B62224">
                <w:rPr>
                  <w:rFonts w:eastAsia="Times New Roman" w:cs="Arial"/>
                  <w:color w:val="0563C1"/>
                  <w:kern w:val="0"/>
                  <w:sz w:val="20"/>
                  <w:szCs w:val="20"/>
                  <w:u w:val="single"/>
                  <w14:ligatures w14:val="none"/>
                </w:rPr>
                <w:t>https://www.getapp.sg/reviews/2048445/iconosquare</w:t>
              </w:r>
            </w:hyperlink>
          </w:p>
        </w:tc>
        <w:tc>
          <w:tcPr>
            <w:tcW w:w="1134" w:type="dxa"/>
            <w:tcBorders>
              <w:top w:val="nil"/>
              <w:left w:val="nil"/>
              <w:bottom w:val="single" w:sz="4" w:space="0" w:color="auto"/>
              <w:right w:val="single" w:sz="4" w:space="0" w:color="auto"/>
            </w:tcBorders>
            <w:shd w:val="clear" w:color="auto" w:fill="auto"/>
            <w:noWrap/>
            <w:vAlign w:val="bottom"/>
            <w:hideMark/>
          </w:tcPr>
          <w:p w14:paraId="4A364754"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4.4/5 (49)</w:t>
            </w:r>
          </w:p>
        </w:tc>
        <w:tc>
          <w:tcPr>
            <w:tcW w:w="3321" w:type="dxa"/>
            <w:tcBorders>
              <w:top w:val="nil"/>
              <w:left w:val="nil"/>
              <w:bottom w:val="single" w:sz="4" w:space="0" w:color="auto"/>
              <w:right w:val="single" w:sz="4" w:space="0" w:color="auto"/>
            </w:tcBorders>
            <w:shd w:val="clear" w:color="auto" w:fill="auto"/>
            <w:vAlign w:val="bottom"/>
            <w:hideMark/>
          </w:tcPr>
          <w:p w14:paraId="1F5B4B77"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Good User Interface, Competitors benchmarking are useful</w:t>
            </w:r>
            <w:r w:rsidRPr="00B62224">
              <w:rPr>
                <w:rFonts w:eastAsia="Times New Roman" w:cs="Arial"/>
                <w:color w:val="000000"/>
                <w:kern w:val="0"/>
                <w:sz w:val="20"/>
                <w:szCs w:val="20"/>
                <w14:ligatures w14:val="none"/>
              </w:rPr>
              <w:br/>
            </w:r>
            <w:r w:rsidRPr="00B62224">
              <w:rPr>
                <w:rFonts w:eastAsia="Times New Roman" w:cs="Arial"/>
                <w:color w:val="000000"/>
                <w:kern w:val="0"/>
                <w:sz w:val="20"/>
                <w:szCs w:val="20"/>
                <w14:ligatures w14:val="none"/>
              </w:rPr>
              <w:br/>
            </w:r>
            <w:r w:rsidRPr="00B62224">
              <w:rPr>
                <w:rFonts w:eastAsia="Times New Roman" w:cs="Arial"/>
                <w:color w:val="000000"/>
                <w:kern w:val="0"/>
                <w:sz w:val="20"/>
                <w:szCs w:val="20"/>
                <w14:ligatures w14:val="none"/>
              </w:rPr>
              <w:br/>
              <w:t>Bad:</w:t>
            </w:r>
            <w:r w:rsidRPr="00B62224">
              <w:rPr>
                <w:rFonts w:eastAsia="Times New Roman" w:cs="Arial"/>
                <w:color w:val="000000"/>
                <w:kern w:val="0"/>
                <w:sz w:val="20"/>
                <w:szCs w:val="20"/>
                <w14:ligatures w14:val="none"/>
              </w:rPr>
              <w:br/>
              <w:t>Competitor analysis took longer than 24 hours to generate</w:t>
            </w:r>
          </w:p>
        </w:tc>
      </w:tr>
      <w:tr w:rsidR="000C0CA8" w:rsidRPr="00B62224" w14:paraId="28382D13"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7C5044D0"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2</w:t>
            </w:r>
          </w:p>
        </w:tc>
        <w:tc>
          <w:tcPr>
            <w:tcW w:w="1017" w:type="dxa"/>
            <w:tcBorders>
              <w:top w:val="nil"/>
              <w:left w:val="nil"/>
              <w:bottom w:val="single" w:sz="4" w:space="0" w:color="auto"/>
              <w:right w:val="single" w:sz="4" w:space="0" w:color="auto"/>
            </w:tcBorders>
            <w:shd w:val="clear" w:color="auto" w:fill="auto"/>
            <w:noWrap/>
            <w:vAlign w:val="bottom"/>
            <w:hideMark/>
          </w:tcPr>
          <w:p w14:paraId="2E6CD7F9"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Pallyy</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20A64167"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https://pallyy.com/</w:t>
            </w:r>
          </w:p>
        </w:tc>
        <w:tc>
          <w:tcPr>
            <w:tcW w:w="1701" w:type="dxa"/>
            <w:tcBorders>
              <w:top w:val="nil"/>
              <w:left w:val="nil"/>
              <w:bottom w:val="single" w:sz="4" w:space="0" w:color="auto"/>
              <w:right w:val="single" w:sz="4" w:space="0" w:color="auto"/>
            </w:tcBorders>
            <w:shd w:val="clear" w:color="auto" w:fill="auto"/>
            <w:noWrap/>
            <w:vAlign w:val="bottom"/>
            <w:hideMark/>
          </w:tcPr>
          <w:p w14:paraId="2527CD02"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Free, $15/Month</w:t>
            </w:r>
          </w:p>
        </w:tc>
        <w:tc>
          <w:tcPr>
            <w:tcW w:w="1813" w:type="dxa"/>
            <w:tcBorders>
              <w:top w:val="nil"/>
              <w:left w:val="nil"/>
              <w:bottom w:val="single" w:sz="4" w:space="0" w:color="auto"/>
              <w:right w:val="single" w:sz="4" w:space="0" w:color="auto"/>
            </w:tcBorders>
            <w:shd w:val="clear" w:color="auto" w:fill="auto"/>
            <w:vAlign w:val="bottom"/>
            <w:hideMark/>
          </w:tcPr>
          <w:p w14:paraId="02F08F3C"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FF0000"/>
                <w:kern w:val="0"/>
                <w:sz w:val="20"/>
                <w:szCs w:val="20"/>
                <w14:ligatures w14:val="none"/>
              </w:rPr>
              <w:t>Instagram Analytics (See Competitors)</w:t>
            </w:r>
            <w:r w:rsidRPr="00B62224">
              <w:rPr>
                <w:rFonts w:eastAsia="Times New Roman" w:cs="Arial"/>
                <w:color w:val="000000"/>
                <w:kern w:val="0"/>
                <w:sz w:val="20"/>
                <w:szCs w:val="20"/>
                <w14:ligatures w14:val="none"/>
              </w:rPr>
              <w:t xml:space="preserve">, Scheduling </w:t>
            </w:r>
          </w:p>
        </w:tc>
        <w:tc>
          <w:tcPr>
            <w:tcW w:w="2035" w:type="dxa"/>
            <w:tcBorders>
              <w:top w:val="nil"/>
              <w:left w:val="nil"/>
              <w:bottom w:val="single" w:sz="4" w:space="0" w:color="auto"/>
              <w:right w:val="single" w:sz="4" w:space="0" w:color="auto"/>
            </w:tcBorders>
            <w:shd w:val="clear" w:color="auto" w:fill="auto"/>
            <w:noWrap/>
            <w:vAlign w:val="bottom"/>
            <w:hideMark/>
          </w:tcPr>
          <w:p w14:paraId="61B3AB8A"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vAlign w:val="bottom"/>
            <w:hideMark/>
          </w:tcPr>
          <w:p w14:paraId="44C8B68F" w14:textId="77777777" w:rsidR="000C0CA8" w:rsidRPr="00B62224" w:rsidRDefault="00000000" w:rsidP="00A64FC8">
            <w:pPr>
              <w:spacing w:after="0" w:line="240" w:lineRule="auto"/>
              <w:rPr>
                <w:rFonts w:eastAsia="Times New Roman" w:cs="Arial"/>
                <w:color w:val="0563C1"/>
                <w:kern w:val="0"/>
                <w:sz w:val="20"/>
                <w:szCs w:val="20"/>
                <w:u w:val="single"/>
                <w14:ligatures w14:val="none"/>
              </w:rPr>
            </w:pPr>
            <w:hyperlink r:id="rId78" w:history="1">
              <w:r w:rsidR="000C0CA8" w:rsidRPr="00B62224">
                <w:rPr>
                  <w:rFonts w:eastAsia="Times New Roman" w:cs="Arial"/>
                  <w:color w:val="0563C1"/>
                  <w:kern w:val="0"/>
                  <w:sz w:val="20"/>
                  <w:szCs w:val="20"/>
                  <w:u w:val="single"/>
                  <w14:ligatures w14:val="none"/>
                </w:rPr>
                <w:t>https://www.capterra.com/p/235294/Pallyy/reviews/</w:t>
              </w:r>
            </w:hyperlink>
          </w:p>
        </w:tc>
        <w:tc>
          <w:tcPr>
            <w:tcW w:w="1134" w:type="dxa"/>
            <w:tcBorders>
              <w:top w:val="nil"/>
              <w:left w:val="nil"/>
              <w:bottom w:val="single" w:sz="4" w:space="0" w:color="auto"/>
              <w:right w:val="single" w:sz="4" w:space="0" w:color="auto"/>
            </w:tcBorders>
            <w:shd w:val="clear" w:color="auto" w:fill="auto"/>
            <w:noWrap/>
            <w:vAlign w:val="bottom"/>
            <w:hideMark/>
          </w:tcPr>
          <w:p w14:paraId="63106C3B"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4.8/5 (41)</w:t>
            </w:r>
          </w:p>
        </w:tc>
        <w:tc>
          <w:tcPr>
            <w:tcW w:w="3321" w:type="dxa"/>
            <w:tcBorders>
              <w:top w:val="nil"/>
              <w:left w:val="nil"/>
              <w:bottom w:val="single" w:sz="4" w:space="0" w:color="auto"/>
              <w:right w:val="single" w:sz="4" w:space="0" w:color="auto"/>
            </w:tcBorders>
            <w:shd w:val="clear" w:color="auto" w:fill="auto"/>
            <w:vAlign w:val="bottom"/>
            <w:hideMark/>
          </w:tcPr>
          <w:p w14:paraId="0814FCF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Affordable, all features in the same place</w:t>
            </w:r>
            <w:r w:rsidRPr="00B62224">
              <w:rPr>
                <w:rFonts w:eastAsia="Times New Roman" w:cs="Arial"/>
                <w:color w:val="000000"/>
                <w:kern w:val="0"/>
                <w:sz w:val="20"/>
                <w:szCs w:val="20"/>
                <w14:ligatures w14:val="none"/>
              </w:rPr>
              <w:br/>
            </w:r>
            <w:r w:rsidRPr="00B62224">
              <w:rPr>
                <w:rFonts w:eastAsia="Times New Roman" w:cs="Arial"/>
                <w:color w:val="000000"/>
                <w:kern w:val="0"/>
                <w:sz w:val="20"/>
                <w:szCs w:val="20"/>
                <w14:ligatures w14:val="none"/>
              </w:rPr>
              <w:br/>
              <w:t xml:space="preserve">Bad: </w:t>
            </w:r>
            <w:r w:rsidRPr="00B62224">
              <w:rPr>
                <w:rFonts w:eastAsia="Times New Roman" w:cs="Arial"/>
                <w:color w:val="000000"/>
                <w:kern w:val="0"/>
                <w:sz w:val="20"/>
                <w:szCs w:val="20"/>
                <w14:ligatures w14:val="none"/>
              </w:rPr>
              <w:br/>
              <w:t>Issue with media uploading</w:t>
            </w:r>
          </w:p>
        </w:tc>
      </w:tr>
      <w:tr w:rsidR="000C0CA8" w:rsidRPr="00B62224" w14:paraId="1C24E3FB"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0E25F9FD"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3</w:t>
            </w:r>
          </w:p>
        </w:tc>
        <w:tc>
          <w:tcPr>
            <w:tcW w:w="1017" w:type="dxa"/>
            <w:tcBorders>
              <w:top w:val="nil"/>
              <w:left w:val="nil"/>
              <w:bottom w:val="single" w:sz="4" w:space="0" w:color="auto"/>
              <w:right w:val="single" w:sz="4" w:space="0" w:color="auto"/>
            </w:tcBorders>
            <w:shd w:val="clear" w:color="auto" w:fill="auto"/>
            <w:noWrap/>
            <w:vAlign w:val="bottom"/>
            <w:hideMark/>
          </w:tcPr>
          <w:p w14:paraId="61F40858"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kontentino</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69F102F7"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https://www.kontentino.com/</w:t>
            </w:r>
          </w:p>
        </w:tc>
        <w:tc>
          <w:tcPr>
            <w:tcW w:w="1701" w:type="dxa"/>
            <w:tcBorders>
              <w:top w:val="nil"/>
              <w:left w:val="nil"/>
              <w:bottom w:val="single" w:sz="4" w:space="0" w:color="auto"/>
              <w:right w:val="single" w:sz="4" w:space="0" w:color="auto"/>
            </w:tcBorders>
            <w:shd w:val="clear" w:color="auto" w:fill="auto"/>
            <w:vAlign w:val="bottom"/>
            <w:hideMark/>
          </w:tcPr>
          <w:p w14:paraId="5E0BA641"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62SGD/ Month, 141SGD/Month, 256SGD / Month</w:t>
            </w:r>
          </w:p>
        </w:tc>
        <w:tc>
          <w:tcPr>
            <w:tcW w:w="1813" w:type="dxa"/>
            <w:tcBorders>
              <w:top w:val="nil"/>
              <w:left w:val="nil"/>
              <w:bottom w:val="single" w:sz="4" w:space="0" w:color="auto"/>
              <w:right w:val="single" w:sz="4" w:space="0" w:color="auto"/>
            </w:tcBorders>
            <w:shd w:val="clear" w:color="auto" w:fill="auto"/>
            <w:vAlign w:val="bottom"/>
            <w:hideMark/>
          </w:tcPr>
          <w:p w14:paraId="7FF5F45C"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xml:space="preserve">Publishing, </w:t>
            </w:r>
            <w:r w:rsidRPr="00B62224">
              <w:rPr>
                <w:rFonts w:eastAsia="Times New Roman" w:cs="Arial"/>
                <w:b/>
                <w:bCs/>
                <w:color w:val="000000"/>
                <w:kern w:val="0"/>
                <w:sz w:val="20"/>
                <w:szCs w:val="20"/>
                <w14:ligatures w14:val="none"/>
              </w:rPr>
              <w:t>Analyse (Social Media Benchmark)</w:t>
            </w:r>
          </w:p>
        </w:tc>
        <w:tc>
          <w:tcPr>
            <w:tcW w:w="2035" w:type="dxa"/>
            <w:tcBorders>
              <w:top w:val="nil"/>
              <w:left w:val="nil"/>
              <w:bottom w:val="single" w:sz="4" w:space="0" w:color="auto"/>
              <w:right w:val="single" w:sz="4" w:space="0" w:color="auto"/>
            </w:tcBorders>
            <w:shd w:val="clear" w:color="auto" w:fill="auto"/>
            <w:noWrap/>
            <w:vAlign w:val="bottom"/>
            <w:hideMark/>
          </w:tcPr>
          <w:p w14:paraId="19AC6B14"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noWrap/>
            <w:vAlign w:val="bottom"/>
            <w:hideMark/>
          </w:tcPr>
          <w:p w14:paraId="0694A94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102E8F17"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4.5/5 (159)</w:t>
            </w:r>
          </w:p>
        </w:tc>
        <w:tc>
          <w:tcPr>
            <w:tcW w:w="3321" w:type="dxa"/>
            <w:tcBorders>
              <w:top w:val="nil"/>
              <w:left w:val="nil"/>
              <w:bottom w:val="single" w:sz="4" w:space="0" w:color="auto"/>
              <w:right w:val="single" w:sz="4" w:space="0" w:color="auto"/>
            </w:tcBorders>
            <w:shd w:val="clear" w:color="auto" w:fill="auto"/>
            <w:vAlign w:val="bottom"/>
            <w:hideMark/>
          </w:tcPr>
          <w:p w14:paraId="653422B8"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Calendar features to post for approval at client side.</w:t>
            </w:r>
          </w:p>
        </w:tc>
      </w:tr>
      <w:tr w:rsidR="000C0CA8" w:rsidRPr="00B62224" w14:paraId="2EEC40E8"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4E4AE6AE"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w:t>
            </w:r>
          </w:p>
        </w:tc>
        <w:tc>
          <w:tcPr>
            <w:tcW w:w="1017" w:type="dxa"/>
            <w:tcBorders>
              <w:top w:val="nil"/>
              <w:left w:val="nil"/>
              <w:bottom w:val="single" w:sz="4" w:space="0" w:color="auto"/>
              <w:right w:val="single" w:sz="4" w:space="0" w:color="auto"/>
            </w:tcBorders>
            <w:shd w:val="clear" w:color="auto" w:fill="auto"/>
            <w:noWrap/>
            <w:vAlign w:val="bottom"/>
            <w:hideMark/>
          </w:tcPr>
          <w:p w14:paraId="2A807A87"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brandwatch</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1DE9544D"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https://www.brandwatch.com/</w:t>
            </w:r>
          </w:p>
        </w:tc>
        <w:tc>
          <w:tcPr>
            <w:tcW w:w="1701" w:type="dxa"/>
            <w:tcBorders>
              <w:top w:val="nil"/>
              <w:left w:val="nil"/>
              <w:bottom w:val="single" w:sz="4" w:space="0" w:color="auto"/>
              <w:right w:val="single" w:sz="4" w:space="0" w:color="auto"/>
            </w:tcBorders>
            <w:shd w:val="clear" w:color="auto" w:fill="auto"/>
            <w:noWrap/>
            <w:vAlign w:val="bottom"/>
            <w:hideMark/>
          </w:tcPr>
          <w:p w14:paraId="1B53DDD9"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813" w:type="dxa"/>
            <w:tcBorders>
              <w:top w:val="nil"/>
              <w:left w:val="nil"/>
              <w:bottom w:val="single" w:sz="4" w:space="0" w:color="auto"/>
              <w:right w:val="single" w:sz="4" w:space="0" w:color="auto"/>
            </w:tcBorders>
            <w:shd w:val="clear" w:color="auto" w:fill="auto"/>
            <w:vAlign w:val="bottom"/>
            <w:hideMark/>
          </w:tcPr>
          <w:p w14:paraId="7B72996E"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xml:space="preserve">Publish, Advertise, Measure, </w:t>
            </w:r>
            <w:r w:rsidRPr="00B62224">
              <w:rPr>
                <w:rFonts w:eastAsia="Times New Roman" w:cs="Arial"/>
                <w:color w:val="FF0000"/>
                <w:kern w:val="0"/>
                <w:sz w:val="20"/>
                <w:szCs w:val="20"/>
                <w14:ligatures w14:val="none"/>
              </w:rPr>
              <w:t>Benchmark</w:t>
            </w:r>
            <w:r w:rsidRPr="00B62224">
              <w:rPr>
                <w:rFonts w:eastAsia="Times New Roman" w:cs="Arial"/>
                <w:color w:val="000000"/>
                <w:kern w:val="0"/>
                <w:sz w:val="20"/>
                <w:szCs w:val="20"/>
                <w14:ligatures w14:val="none"/>
              </w:rPr>
              <w:t xml:space="preserve">, </w:t>
            </w:r>
            <w:r w:rsidRPr="00B62224">
              <w:rPr>
                <w:rFonts w:eastAsia="Times New Roman" w:cs="Arial"/>
                <w:color w:val="FF0000"/>
                <w:kern w:val="0"/>
                <w:sz w:val="20"/>
                <w:szCs w:val="20"/>
                <w14:ligatures w14:val="none"/>
              </w:rPr>
              <w:t>influence (Discover influencer)</w:t>
            </w:r>
            <w:r w:rsidRPr="00B62224">
              <w:rPr>
                <w:rFonts w:eastAsia="Times New Roman" w:cs="Arial"/>
                <w:color w:val="000000"/>
                <w:kern w:val="0"/>
                <w:sz w:val="20"/>
                <w:szCs w:val="20"/>
                <w14:ligatures w14:val="none"/>
              </w:rPr>
              <w:t xml:space="preserve">,  </w:t>
            </w:r>
            <w:r w:rsidRPr="00B62224">
              <w:rPr>
                <w:rFonts w:eastAsia="Times New Roman" w:cs="Arial"/>
                <w:color w:val="FF0000"/>
                <w:kern w:val="0"/>
                <w:sz w:val="20"/>
                <w:szCs w:val="20"/>
                <w14:ligatures w14:val="none"/>
              </w:rPr>
              <w:t>Listen ( Monitor Social Web for insights)</w:t>
            </w:r>
          </w:p>
        </w:tc>
        <w:tc>
          <w:tcPr>
            <w:tcW w:w="2035" w:type="dxa"/>
            <w:tcBorders>
              <w:top w:val="nil"/>
              <w:left w:val="nil"/>
              <w:bottom w:val="single" w:sz="4" w:space="0" w:color="auto"/>
              <w:right w:val="single" w:sz="4" w:space="0" w:color="auto"/>
            </w:tcBorders>
            <w:shd w:val="clear" w:color="auto" w:fill="auto"/>
            <w:noWrap/>
            <w:vAlign w:val="bottom"/>
            <w:hideMark/>
          </w:tcPr>
          <w:p w14:paraId="76751BBA"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noWrap/>
            <w:vAlign w:val="bottom"/>
            <w:hideMark/>
          </w:tcPr>
          <w:p w14:paraId="05B597B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22895B8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4.2/5 (211)</w:t>
            </w:r>
          </w:p>
        </w:tc>
        <w:tc>
          <w:tcPr>
            <w:tcW w:w="3321" w:type="dxa"/>
            <w:tcBorders>
              <w:top w:val="nil"/>
              <w:left w:val="nil"/>
              <w:bottom w:val="single" w:sz="4" w:space="0" w:color="auto"/>
              <w:right w:val="single" w:sz="4" w:space="0" w:color="auto"/>
            </w:tcBorders>
            <w:shd w:val="clear" w:color="auto" w:fill="auto"/>
            <w:vAlign w:val="bottom"/>
            <w:hideMark/>
          </w:tcPr>
          <w:p w14:paraId="0A886DE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Able to draw out sentiment and context</w:t>
            </w:r>
            <w:r w:rsidRPr="00B62224">
              <w:rPr>
                <w:rFonts w:eastAsia="Times New Roman" w:cs="Arial"/>
                <w:color w:val="000000"/>
                <w:kern w:val="0"/>
                <w:sz w:val="20"/>
                <w:szCs w:val="20"/>
                <w14:ligatures w14:val="none"/>
              </w:rPr>
              <w:br/>
            </w:r>
            <w:r w:rsidRPr="00B62224">
              <w:rPr>
                <w:rFonts w:eastAsia="Times New Roman" w:cs="Arial"/>
                <w:color w:val="000000"/>
                <w:kern w:val="0"/>
                <w:sz w:val="20"/>
                <w:szCs w:val="20"/>
                <w14:ligatures w14:val="none"/>
              </w:rPr>
              <w:br/>
              <w:t>Bad:</w:t>
            </w:r>
            <w:r w:rsidRPr="00B62224">
              <w:rPr>
                <w:rFonts w:eastAsia="Times New Roman" w:cs="Arial"/>
                <w:color w:val="000000"/>
                <w:kern w:val="0"/>
                <w:sz w:val="20"/>
                <w:szCs w:val="20"/>
                <w14:ligatures w14:val="none"/>
              </w:rPr>
              <w:br/>
              <w:t>Insights and reporting element is not fully developed.</w:t>
            </w:r>
          </w:p>
        </w:tc>
      </w:tr>
      <w:tr w:rsidR="000C0CA8" w:rsidRPr="00B62224" w14:paraId="5A208D05"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3882DAE6"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lastRenderedPageBreak/>
              <w:t>5</w:t>
            </w:r>
          </w:p>
        </w:tc>
        <w:tc>
          <w:tcPr>
            <w:tcW w:w="1017" w:type="dxa"/>
            <w:tcBorders>
              <w:top w:val="nil"/>
              <w:left w:val="nil"/>
              <w:bottom w:val="single" w:sz="4" w:space="0" w:color="auto"/>
              <w:right w:val="single" w:sz="4" w:space="0" w:color="auto"/>
            </w:tcBorders>
            <w:shd w:val="clear" w:color="auto" w:fill="auto"/>
            <w:noWrap/>
            <w:vAlign w:val="bottom"/>
            <w:hideMark/>
          </w:tcPr>
          <w:p w14:paraId="0F14827F"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Path Social</w:t>
            </w:r>
          </w:p>
        </w:tc>
        <w:tc>
          <w:tcPr>
            <w:tcW w:w="1226" w:type="dxa"/>
            <w:tcBorders>
              <w:top w:val="nil"/>
              <w:left w:val="nil"/>
              <w:bottom w:val="single" w:sz="4" w:space="0" w:color="auto"/>
              <w:right w:val="single" w:sz="4" w:space="0" w:color="auto"/>
            </w:tcBorders>
            <w:shd w:val="clear" w:color="auto" w:fill="auto"/>
            <w:noWrap/>
            <w:vAlign w:val="bottom"/>
            <w:hideMark/>
          </w:tcPr>
          <w:p w14:paraId="20DF0CEB"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https://www.pathsocial.com/</w:t>
            </w:r>
          </w:p>
        </w:tc>
        <w:tc>
          <w:tcPr>
            <w:tcW w:w="1701" w:type="dxa"/>
            <w:tcBorders>
              <w:top w:val="nil"/>
              <w:left w:val="nil"/>
              <w:bottom w:val="single" w:sz="4" w:space="0" w:color="auto"/>
              <w:right w:val="single" w:sz="4" w:space="0" w:color="auto"/>
            </w:tcBorders>
            <w:shd w:val="clear" w:color="auto" w:fill="auto"/>
            <w:vAlign w:val="bottom"/>
            <w:hideMark/>
          </w:tcPr>
          <w:p w14:paraId="27FF517D"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$69/Month, $49/Month</w:t>
            </w:r>
          </w:p>
        </w:tc>
        <w:tc>
          <w:tcPr>
            <w:tcW w:w="1813" w:type="dxa"/>
            <w:tcBorders>
              <w:top w:val="nil"/>
              <w:left w:val="nil"/>
              <w:bottom w:val="single" w:sz="4" w:space="0" w:color="auto"/>
              <w:right w:val="single" w:sz="4" w:space="0" w:color="auto"/>
            </w:tcBorders>
            <w:shd w:val="clear" w:color="auto" w:fill="auto"/>
            <w:vAlign w:val="bottom"/>
            <w:hideMark/>
          </w:tcPr>
          <w:p w14:paraId="08E5F225"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xml:space="preserve">AI Profile </w:t>
            </w:r>
            <w:proofErr w:type="spellStart"/>
            <w:r w:rsidRPr="00B62224">
              <w:rPr>
                <w:rFonts w:eastAsia="Times New Roman" w:cs="Arial"/>
                <w:color w:val="000000"/>
                <w:kern w:val="0"/>
                <w:sz w:val="20"/>
                <w:szCs w:val="20"/>
                <w14:ligatures w14:val="none"/>
              </w:rPr>
              <w:t>Reeview</w:t>
            </w:r>
            <w:proofErr w:type="spellEnd"/>
            <w:r w:rsidRPr="00B62224">
              <w:rPr>
                <w:rFonts w:eastAsia="Times New Roman" w:cs="Arial"/>
                <w:color w:val="000000"/>
                <w:kern w:val="0"/>
                <w:sz w:val="20"/>
                <w:szCs w:val="20"/>
                <w14:ligatures w14:val="none"/>
              </w:rPr>
              <w:t xml:space="preserve">, Influencer Shout Out, </w:t>
            </w:r>
            <w:r w:rsidRPr="00B62224">
              <w:rPr>
                <w:rFonts w:eastAsia="Times New Roman" w:cs="Arial"/>
                <w:color w:val="FF0000"/>
                <w:kern w:val="0"/>
                <w:sz w:val="20"/>
                <w:szCs w:val="20"/>
                <w14:ligatures w14:val="none"/>
              </w:rPr>
              <w:t>Relevant Hashtag, Real-Time Analytics</w:t>
            </w:r>
          </w:p>
        </w:tc>
        <w:tc>
          <w:tcPr>
            <w:tcW w:w="2035" w:type="dxa"/>
            <w:tcBorders>
              <w:top w:val="nil"/>
              <w:left w:val="nil"/>
              <w:bottom w:val="single" w:sz="4" w:space="0" w:color="auto"/>
              <w:right w:val="single" w:sz="4" w:space="0" w:color="auto"/>
            </w:tcBorders>
            <w:shd w:val="clear" w:color="auto" w:fill="auto"/>
            <w:noWrap/>
            <w:vAlign w:val="bottom"/>
            <w:hideMark/>
          </w:tcPr>
          <w:p w14:paraId="78871EB9"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noWrap/>
            <w:vAlign w:val="bottom"/>
            <w:hideMark/>
          </w:tcPr>
          <w:p w14:paraId="72B2A2A1"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4A15EB68"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2.9/5 (199)</w:t>
            </w:r>
          </w:p>
        </w:tc>
        <w:tc>
          <w:tcPr>
            <w:tcW w:w="3321" w:type="dxa"/>
            <w:tcBorders>
              <w:top w:val="nil"/>
              <w:left w:val="nil"/>
              <w:bottom w:val="single" w:sz="4" w:space="0" w:color="auto"/>
              <w:right w:val="single" w:sz="4" w:space="0" w:color="auto"/>
            </w:tcBorders>
            <w:shd w:val="clear" w:color="auto" w:fill="auto"/>
            <w:vAlign w:val="bottom"/>
            <w:hideMark/>
          </w:tcPr>
          <w:p w14:paraId="45F4C46E"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Bad:</w:t>
            </w:r>
            <w:r w:rsidRPr="00B62224">
              <w:rPr>
                <w:rFonts w:eastAsia="Times New Roman" w:cs="Arial"/>
                <w:color w:val="000000"/>
                <w:kern w:val="0"/>
                <w:sz w:val="20"/>
                <w:szCs w:val="20"/>
                <w14:ligatures w14:val="none"/>
              </w:rPr>
              <w:br/>
              <w:t>Recommending a lot of fake followers</w:t>
            </w:r>
          </w:p>
        </w:tc>
      </w:tr>
      <w:tr w:rsidR="000C0CA8" w:rsidRPr="00B62224" w14:paraId="24361A57"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2DCEE996"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6</w:t>
            </w:r>
          </w:p>
        </w:tc>
        <w:tc>
          <w:tcPr>
            <w:tcW w:w="1017" w:type="dxa"/>
            <w:tcBorders>
              <w:top w:val="nil"/>
              <w:left w:val="nil"/>
              <w:bottom w:val="single" w:sz="4" w:space="0" w:color="auto"/>
              <w:right w:val="single" w:sz="4" w:space="0" w:color="auto"/>
            </w:tcBorders>
            <w:shd w:val="clear" w:color="auto" w:fill="auto"/>
            <w:noWrap/>
            <w:vAlign w:val="bottom"/>
            <w:hideMark/>
          </w:tcPr>
          <w:p w14:paraId="75E3E12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Ai Grow</w:t>
            </w:r>
          </w:p>
        </w:tc>
        <w:tc>
          <w:tcPr>
            <w:tcW w:w="1226" w:type="dxa"/>
            <w:tcBorders>
              <w:top w:val="nil"/>
              <w:left w:val="nil"/>
              <w:bottom w:val="single" w:sz="4" w:space="0" w:color="auto"/>
              <w:right w:val="single" w:sz="4" w:space="0" w:color="auto"/>
            </w:tcBorders>
            <w:shd w:val="clear" w:color="auto" w:fill="auto"/>
            <w:noWrap/>
            <w:vAlign w:val="bottom"/>
            <w:hideMark/>
          </w:tcPr>
          <w:p w14:paraId="42408D5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https://aigrow.me/</w:t>
            </w:r>
          </w:p>
        </w:tc>
        <w:tc>
          <w:tcPr>
            <w:tcW w:w="1701" w:type="dxa"/>
            <w:tcBorders>
              <w:top w:val="nil"/>
              <w:left w:val="nil"/>
              <w:bottom w:val="single" w:sz="4" w:space="0" w:color="auto"/>
              <w:right w:val="single" w:sz="4" w:space="0" w:color="auto"/>
            </w:tcBorders>
            <w:shd w:val="clear" w:color="auto" w:fill="auto"/>
            <w:noWrap/>
            <w:vAlign w:val="bottom"/>
            <w:hideMark/>
          </w:tcPr>
          <w:p w14:paraId="417A7701"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$45, 103, 90, 77</w:t>
            </w:r>
          </w:p>
        </w:tc>
        <w:tc>
          <w:tcPr>
            <w:tcW w:w="1813" w:type="dxa"/>
            <w:tcBorders>
              <w:top w:val="nil"/>
              <w:left w:val="nil"/>
              <w:bottom w:val="single" w:sz="4" w:space="0" w:color="auto"/>
              <w:right w:val="single" w:sz="4" w:space="0" w:color="auto"/>
            </w:tcBorders>
            <w:shd w:val="clear" w:color="auto" w:fill="auto"/>
            <w:vAlign w:val="bottom"/>
            <w:hideMark/>
          </w:tcPr>
          <w:p w14:paraId="123430A4"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Analytical Report, Organic Real followers:</w:t>
            </w:r>
            <w:r w:rsidRPr="00B62224">
              <w:rPr>
                <w:rFonts w:eastAsia="Times New Roman" w:cs="Arial"/>
                <w:color w:val="FF0000"/>
                <w:kern w:val="0"/>
                <w:sz w:val="20"/>
                <w:szCs w:val="20"/>
                <w14:ligatures w14:val="none"/>
              </w:rPr>
              <w:t xml:space="preserve"> Hashtags, Competitors, </w:t>
            </w:r>
            <w:r w:rsidRPr="00B62224">
              <w:rPr>
                <w:rFonts w:eastAsia="Times New Roman" w:cs="Arial"/>
                <w:color w:val="000000"/>
                <w:kern w:val="0"/>
                <w:sz w:val="20"/>
                <w:szCs w:val="20"/>
                <w14:ligatures w14:val="none"/>
              </w:rPr>
              <w:t>Locations, Gender Targeting</w:t>
            </w:r>
          </w:p>
        </w:tc>
        <w:tc>
          <w:tcPr>
            <w:tcW w:w="2035" w:type="dxa"/>
            <w:tcBorders>
              <w:top w:val="nil"/>
              <w:left w:val="nil"/>
              <w:bottom w:val="single" w:sz="4" w:space="0" w:color="auto"/>
              <w:right w:val="single" w:sz="4" w:space="0" w:color="auto"/>
            </w:tcBorders>
            <w:shd w:val="clear" w:color="auto" w:fill="auto"/>
            <w:noWrap/>
            <w:vAlign w:val="bottom"/>
            <w:hideMark/>
          </w:tcPr>
          <w:p w14:paraId="773ABDCB"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noWrap/>
            <w:vAlign w:val="bottom"/>
            <w:hideMark/>
          </w:tcPr>
          <w:p w14:paraId="23901A1F"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6A46D70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4.6/5 (443)</w:t>
            </w:r>
          </w:p>
        </w:tc>
        <w:tc>
          <w:tcPr>
            <w:tcW w:w="3321" w:type="dxa"/>
            <w:tcBorders>
              <w:top w:val="nil"/>
              <w:left w:val="nil"/>
              <w:bottom w:val="single" w:sz="4" w:space="0" w:color="auto"/>
              <w:right w:val="single" w:sz="4" w:space="0" w:color="auto"/>
            </w:tcBorders>
            <w:shd w:val="clear" w:color="auto" w:fill="auto"/>
            <w:vAlign w:val="bottom"/>
            <w:hideMark/>
          </w:tcPr>
          <w:p w14:paraId="3AB3F12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Easy to use, effective and grow follower base with the app</w:t>
            </w:r>
          </w:p>
        </w:tc>
      </w:tr>
      <w:tr w:rsidR="000C0CA8" w:rsidRPr="00B62224" w14:paraId="3E66B252"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4A9D3A8B"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7</w:t>
            </w:r>
          </w:p>
        </w:tc>
        <w:tc>
          <w:tcPr>
            <w:tcW w:w="1017" w:type="dxa"/>
            <w:tcBorders>
              <w:top w:val="nil"/>
              <w:left w:val="nil"/>
              <w:bottom w:val="single" w:sz="4" w:space="0" w:color="auto"/>
              <w:right w:val="single" w:sz="4" w:space="0" w:color="auto"/>
            </w:tcBorders>
            <w:shd w:val="clear" w:color="auto" w:fill="auto"/>
            <w:noWrap/>
            <w:vAlign w:val="bottom"/>
            <w:hideMark/>
          </w:tcPr>
          <w:p w14:paraId="0CDBD684"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NapoleonCat</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68C14EA2"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https://napoleoncat.com/</w:t>
            </w:r>
          </w:p>
        </w:tc>
        <w:tc>
          <w:tcPr>
            <w:tcW w:w="1701" w:type="dxa"/>
            <w:tcBorders>
              <w:top w:val="nil"/>
              <w:left w:val="nil"/>
              <w:bottom w:val="single" w:sz="4" w:space="0" w:color="auto"/>
              <w:right w:val="single" w:sz="4" w:space="0" w:color="auto"/>
            </w:tcBorders>
            <w:shd w:val="clear" w:color="auto" w:fill="auto"/>
            <w:noWrap/>
            <w:vAlign w:val="bottom"/>
            <w:hideMark/>
          </w:tcPr>
          <w:p w14:paraId="5AF27E08"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$25, 63</w:t>
            </w:r>
          </w:p>
        </w:tc>
        <w:tc>
          <w:tcPr>
            <w:tcW w:w="1813" w:type="dxa"/>
            <w:tcBorders>
              <w:top w:val="nil"/>
              <w:left w:val="nil"/>
              <w:bottom w:val="single" w:sz="4" w:space="0" w:color="auto"/>
              <w:right w:val="single" w:sz="4" w:space="0" w:color="auto"/>
            </w:tcBorders>
            <w:shd w:val="clear" w:color="auto" w:fill="auto"/>
            <w:vAlign w:val="bottom"/>
            <w:hideMark/>
          </w:tcPr>
          <w:p w14:paraId="23D9E94D"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Analytic - Competitor analysis, Benchmark Analytic</w:t>
            </w:r>
          </w:p>
        </w:tc>
        <w:tc>
          <w:tcPr>
            <w:tcW w:w="2035" w:type="dxa"/>
            <w:tcBorders>
              <w:top w:val="nil"/>
              <w:left w:val="nil"/>
              <w:bottom w:val="single" w:sz="4" w:space="0" w:color="auto"/>
              <w:right w:val="single" w:sz="4" w:space="0" w:color="auto"/>
            </w:tcBorders>
            <w:shd w:val="clear" w:color="auto" w:fill="auto"/>
            <w:noWrap/>
            <w:vAlign w:val="bottom"/>
            <w:hideMark/>
          </w:tcPr>
          <w:p w14:paraId="79D7F421"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SME, Enterprise, eCommerce</w:t>
            </w:r>
          </w:p>
        </w:tc>
        <w:tc>
          <w:tcPr>
            <w:tcW w:w="1255" w:type="dxa"/>
            <w:tcBorders>
              <w:top w:val="nil"/>
              <w:left w:val="nil"/>
              <w:bottom w:val="single" w:sz="4" w:space="0" w:color="auto"/>
              <w:right w:val="single" w:sz="4" w:space="0" w:color="auto"/>
            </w:tcBorders>
            <w:shd w:val="clear" w:color="auto" w:fill="auto"/>
            <w:noWrap/>
            <w:vAlign w:val="bottom"/>
            <w:hideMark/>
          </w:tcPr>
          <w:p w14:paraId="6CBD88ED"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3E3ADE8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4.7/5 (46)</w:t>
            </w:r>
          </w:p>
        </w:tc>
        <w:tc>
          <w:tcPr>
            <w:tcW w:w="3321" w:type="dxa"/>
            <w:tcBorders>
              <w:top w:val="nil"/>
              <w:left w:val="nil"/>
              <w:bottom w:val="single" w:sz="4" w:space="0" w:color="auto"/>
              <w:right w:val="single" w:sz="4" w:space="0" w:color="auto"/>
            </w:tcBorders>
            <w:shd w:val="clear" w:color="auto" w:fill="auto"/>
            <w:vAlign w:val="bottom"/>
            <w:hideMark/>
          </w:tcPr>
          <w:p w14:paraId="73772F8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Able to coordinate all social profiles from one dashboard</w:t>
            </w:r>
          </w:p>
        </w:tc>
      </w:tr>
    </w:tbl>
    <w:p w14:paraId="37BF0DE0" w14:textId="77777777" w:rsidR="000C0CA8" w:rsidRDefault="000C0CA8" w:rsidP="000C0CA8">
      <w:pPr>
        <w:rPr>
          <w:i/>
          <w:iCs/>
        </w:rPr>
      </w:pPr>
    </w:p>
    <w:p w14:paraId="635CE46D" w14:textId="77777777" w:rsidR="000C0CA8" w:rsidRPr="00DE7AC9" w:rsidRDefault="000C0CA8" w:rsidP="00DE7AC9">
      <w:pPr>
        <w:jc w:val="center"/>
        <w:rPr>
          <w:i/>
          <w:iCs/>
        </w:rPr>
      </w:pPr>
    </w:p>
    <w:p w14:paraId="3CE796A7" w14:textId="77777777" w:rsidR="0094139E" w:rsidRDefault="0094139E" w:rsidP="00763E84">
      <w:pPr>
        <w:jc w:val="both"/>
        <w:sectPr w:rsidR="0094139E" w:rsidSect="00A071C2">
          <w:pgSz w:w="16838" w:h="11906" w:orient="landscape" w:code="9"/>
          <w:pgMar w:top="1440" w:right="1440" w:bottom="1440" w:left="1440" w:header="708" w:footer="708" w:gutter="0"/>
          <w:cols w:space="708"/>
          <w:docGrid w:linePitch="360"/>
        </w:sectPr>
      </w:pPr>
    </w:p>
    <w:p w14:paraId="41E0B322" w14:textId="2D185CAE" w:rsidR="0094139E" w:rsidRPr="00763E84" w:rsidRDefault="0094139E" w:rsidP="00763E84">
      <w:pPr>
        <w:jc w:val="both"/>
      </w:pPr>
    </w:p>
    <w:p w14:paraId="0B3F81B6" w14:textId="75B3AB62" w:rsidR="00042F1A" w:rsidRPr="00644CA5" w:rsidRDefault="4964065D" w:rsidP="00EC3863">
      <w:pPr>
        <w:pStyle w:val="Heading2"/>
        <w:rPr>
          <w:rFonts w:cs="Arial"/>
        </w:rPr>
      </w:pPr>
      <w:bookmarkStart w:id="252" w:name="_Toc133134637"/>
      <w:bookmarkStart w:id="253" w:name="_Toc135438701"/>
      <w:r w:rsidRPr="193E6DCE">
        <w:rPr>
          <w:rFonts w:cs="Arial"/>
        </w:rPr>
        <w:t>Project Proposal</w:t>
      </w:r>
      <w:bookmarkEnd w:id="252"/>
      <w:bookmarkEnd w:id="253"/>
    </w:p>
    <w:p w14:paraId="6769A75B" w14:textId="08AA6471" w:rsidR="003A6D52" w:rsidRPr="000E559E" w:rsidRDefault="003A6D52" w:rsidP="003A6D52">
      <w:pPr>
        <w:rPr>
          <w:rFonts w:cs="Arial"/>
          <w:b/>
        </w:rPr>
      </w:pPr>
      <w:r>
        <w:rPr>
          <w:rFonts w:cs="Arial"/>
          <w:b/>
        </w:rPr>
        <w:t>GRADUATE CERTIFICATE: Intelligent Reasoning Systems</w:t>
      </w:r>
      <w:r w:rsidRPr="000E559E">
        <w:rPr>
          <w:rFonts w:cs="Arial"/>
          <w:b/>
        </w:rPr>
        <w:t xml:space="preserve"> </w:t>
      </w:r>
      <w:r>
        <w:rPr>
          <w:rFonts w:cs="Arial"/>
          <w:b/>
        </w:rPr>
        <w:t>(IRS)</w:t>
      </w:r>
    </w:p>
    <w:p w14:paraId="5B462CEB" w14:textId="77777777" w:rsidR="003A6D52" w:rsidRPr="000E559E" w:rsidRDefault="003A6D52" w:rsidP="003A6D52">
      <w:pPr>
        <w:jc w:val="center"/>
        <w:rPr>
          <w:rFonts w:cs="Arial"/>
          <w:b/>
        </w:rPr>
      </w:pPr>
      <w:r>
        <w:rPr>
          <w:rFonts w:cs="Arial"/>
          <w:b/>
        </w:rPr>
        <w:t>PRACTICE MODULE:</w:t>
      </w:r>
      <w:r w:rsidRPr="000E559E">
        <w:rPr>
          <w:rFonts w:cs="Arial"/>
          <w:b/>
        </w:rPr>
        <w:t xml:space="preserve"> </w:t>
      </w:r>
      <w:r>
        <w:rPr>
          <w:rFonts w:cs="Arial"/>
          <w:b/>
        </w:rPr>
        <w:t>Project Proposal</w:t>
      </w:r>
    </w:p>
    <w:p w14:paraId="2E360B90" w14:textId="77777777" w:rsidR="003A6D52" w:rsidRPr="000E559E" w:rsidRDefault="003A6D52" w:rsidP="003A6D52">
      <w:pPr>
        <w:rPr>
          <w:rFonts w:cs="Arial"/>
          <w:b/>
        </w:rPr>
      </w:pPr>
    </w:p>
    <w:tbl>
      <w:tblPr>
        <w:tblStyle w:val="TableGrid"/>
        <w:tblW w:w="0" w:type="auto"/>
        <w:tblLook w:val="04A0" w:firstRow="1" w:lastRow="0" w:firstColumn="1" w:lastColumn="0" w:noHBand="0" w:noVBand="1"/>
      </w:tblPr>
      <w:tblGrid>
        <w:gridCol w:w="9016"/>
      </w:tblGrid>
      <w:tr w:rsidR="003A6D52" w:rsidRPr="000E559E" w14:paraId="4F09D7CC" w14:textId="77777777" w:rsidTr="009240B8">
        <w:tc>
          <w:tcPr>
            <w:tcW w:w="9017" w:type="dxa"/>
          </w:tcPr>
          <w:p w14:paraId="6A666522" w14:textId="77777777" w:rsidR="003A6D52" w:rsidRDefault="003A6D52" w:rsidP="009240B8">
            <w:pPr>
              <w:rPr>
                <w:rFonts w:cs="Arial"/>
                <w:b/>
              </w:rPr>
            </w:pPr>
            <w:r w:rsidRPr="000E559E">
              <w:rPr>
                <w:rFonts w:cs="Arial"/>
                <w:b/>
              </w:rPr>
              <w:t xml:space="preserve">Date of proposal: </w:t>
            </w:r>
          </w:p>
          <w:p w14:paraId="7542B0AD" w14:textId="77777777" w:rsidR="003A6D52" w:rsidRDefault="003A6D52" w:rsidP="009240B8">
            <w:pPr>
              <w:rPr>
                <w:rFonts w:cs="Arial"/>
                <w:b/>
              </w:rPr>
            </w:pPr>
          </w:p>
          <w:p w14:paraId="1A80C932" w14:textId="77777777" w:rsidR="003A6D52" w:rsidRPr="000E559E" w:rsidRDefault="003A6D52" w:rsidP="009240B8">
            <w:pPr>
              <w:rPr>
                <w:rFonts w:cs="Arial"/>
                <w:color w:val="44546A" w:themeColor="text2"/>
              </w:rPr>
            </w:pPr>
            <w:r w:rsidRPr="000E559E">
              <w:rPr>
                <w:rFonts w:cs="Arial"/>
                <w:color w:val="44546A" w:themeColor="text2"/>
              </w:rPr>
              <w:t>18</w:t>
            </w:r>
            <w:r>
              <w:rPr>
                <w:rFonts w:cs="Arial"/>
                <w:color w:val="44546A" w:themeColor="text2"/>
              </w:rPr>
              <w:t xml:space="preserve"> </w:t>
            </w:r>
            <w:r>
              <w:rPr>
                <w:rFonts w:cs="Arial" w:hint="eastAsia"/>
                <w:color w:val="44546A" w:themeColor="text2"/>
              </w:rPr>
              <w:t>February</w:t>
            </w:r>
            <w:r>
              <w:rPr>
                <w:rFonts w:cs="Arial"/>
                <w:color w:val="44546A" w:themeColor="text2"/>
              </w:rPr>
              <w:t xml:space="preserve"> </w:t>
            </w:r>
            <w:r w:rsidRPr="000E559E">
              <w:rPr>
                <w:rFonts w:cs="Arial"/>
                <w:color w:val="44546A" w:themeColor="text2"/>
              </w:rPr>
              <w:t>20</w:t>
            </w:r>
            <w:r>
              <w:rPr>
                <w:rFonts w:cs="Arial"/>
                <w:color w:val="44546A" w:themeColor="text2"/>
              </w:rPr>
              <w:t>23</w:t>
            </w:r>
          </w:p>
          <w:p w14:paraId="59B34FD1" w14:textId="77777777" w:rsidR="003A6D52" w:rsidRPr="000E559E" w:rsidRDefault="003A6D52" w:rsidP="009240B8">
            <w:pPr>
              <w:rPr>
                <w:rFonts w:cs="Arial"/>
                <w:b/>
              </w:rPr>
            </w:pPr>
          </w:p>
        </w:tc>
      </w:tr>
      <w:tr w:rsidR="003A6D52" w:rsidRPr="000E559E" w14:paraId="2928D229" w14:textId="77777777" w:rsidTr="009240B8">
        <w:tc>
          <w:tcPr>
            <w:tcW w:w="9017" w:type="dxa"/>
          </w:tcPr>
          <w:p w14:paraId="47A882E7" w14:textId="77777777" w:rsidR="003A6D52" w:rsidRDefault="003A6D52" w:rsidP="009240B8">
            <w:pPr>
              <w:rPr>
                <w:rFonts w:cs="Arial"/>
                <w:b/>
              </w:rPr>
            </w:pPr>
            <w:r w:rsidRPr="000E559E">
              <w:rPr>
                <w:rFonts w:cs="Arial"/>
                <w:b/>
              </w:rPr>
              <w:t xml:space="preserve">Project Title: </w:t>
            </w:r>
          </w:p>
          <w:p w14:paraId="26B2B0EF" w14:textId="77777777" w:rsidR="003A6D52" w:rsidRPr="00A13250" w:rsidRDefault="003A6D52" w:rsidP="009240B8">
            <w:pPr>
              <w:rPr>
                <w:rFonts w:cs="Arial"/>
                <w:b/>
              </w:rPr>
            </w:pPr>
          </w:p>
          <w:p w14:paraId="303A9293" w14:textId="77777777" w:rsidR="003A6D52" w:rsidRDefault="003A6D52" w:rsidP="009240B8">
            <w:pPr>
              <w:rPr>
                <w:rFonts w:cs="Arial"/>
                <w:color w:val="44546A" w:themeColor="text2"/>
              </w:rPr>
            </w:pPr>
            <w:r w:rsidRPr="000E559E">
              <w:rPr>
                <w:rFonts w:cs="Arial"/>
                <w:color w:val="44546A" w:themeColor="text2"/>
              </w:rPr>
              <w:t xml:space="preserve">ISS Project – </w:t>
            </w:r>
            <w:r>
              <w:rPr>
                <w:rFonts w:cs="Arial"/>
                <w:color w:val="44546A" w:themeColor="text2"/>
              </w:rPr>
              <w:t>IG4U--</w:t>
            </w:r>
            <w:r w:rsidRPr="000E559E">
              <w:rPr>
                <w:rFonts w:cs="Arial"/>
                <w:color w:val="44546A" w:themeColor="text2"/>
              </w:rPr>
              <w:t>In</w:t>
            </w:r>
            <w:r>
              <w:rPr>
                <w:rFonts w:cs="Arial"/>
                <w:color w:val="44546A" w:themeColor="text2"/>
              </w:rPr>
              <w:t>telligent Instagram Profile Analysis System</w:t>
            </w:r>
          </w:p>
          <w:p w14:paraId="5215CB65" w14:textId="77777777" w:rsidR="003A6D52" w:rsidRPr="00A13250" w:rsidRDefault="003A6D52" w:rsidP="009240B8">
            <w:pPr>
              <w:rPr>
                <w:rFonts w:cs="Arial"/>
                <w:color w:val="44546A" w:themeColor="text2"/>
              </w:rPr>
            </w:pPr>
          </w:p>
        </w:tc>
      </w:tr>
      <w:tr w:rsidR="003A6D52" w:rsidRPr="000E559E" w14:paraId="16C28BE7" w14:textId="77777777" w:rsidTr="009240B8">
        <w:tc>
          <w:tcPr>
            <w:tcW w:w="9017" w:type="dxa"/>
          </w:tcPr>
          <w:p w14:paraId="1E133B06" w14:textId="77777777" w:rsidR="003A6D52" w:rsidRPr="000E559E" w:rsidRDefault="003A6D52" w:rsidP="009240B8">
            <w:pPr>
              <w:rPr>
                <w:rFonts w:cs="Arial"/>
                <w:i/>
              </w:rPr>
            </w:pPr>
            <w:r w:rsidRPr="000E559E">
              <w:rPr>
                <w:rFonts w:cs="Arial"/>
                <w:b/>
              </w:rPr>
              <w:t>Sponsor/Client:</w:t>
            </w:r>
            <w:r w:rsidRPr="000E559E">
              <w:rPr>
                <w:rFonts w:cs="Arial"/>
                <w:i/>
              </w:rPr>
              <w:t xml:space="preserve"> (Name, Address, Telephone No. and Contact Name)</w:t>
            </w:r>
          </w:p>
          <w:p w14:paraId="62CC1DA2" w14:textId="77777777" w:rsidR="003A6D52" w:rsidRDefault="003A6D52" w:rsidP="009240B8">
            <w:pPr>
              <w:rPr>
                <w:rFonts w:cs="Arial"/>
                <w:color w:val="44546A" w:themeColor="text2"/>
              </w:rPr>
            </w:pPr>
          </w:p>
          <w:p w14:paraId="4B99C27E" w14:textId="77777777" w:rsidR="003A6D52" w:rsidRPr="000E559E" w:rsidRDefault="003A6D52" w:rsidP="009240B8">
            <w:pPr>
              <w:rPr>
                <w:rFonts w:cs="Arial"/>
                <w:color w:val="44546A" w:themeColor="text2"/>
              </w:rPr>
            </w:pPr>
            <w:r w:rsidRPr="000E559E">
              <w:rPr>
                <w:rFonts w:cs="Arial"/>
                <w:color w:val="44546A" w:themeColor="text2"/>
              </w:rPr>
              <w:t>Institute of Systems Science (ISS) at 25 Heng Mui Keng Terrace, Singapore</w:t>
            </w:r>
          </w:p>
          <w:p w14:paraId="64C7322A" w14:textId="77777777" w:rsidR="003A6D52" w:rsidRDefault="003A6D52" w:rsidP="009240B8">
            <w:pPr>
              <w:rPr>
                <w:rFonts w:cs="Arial"/>
                <w:color w:val="44546A" w:themeColor="text2"/>
              </w:rPr>
            </w:pPr>
            <w:r w:rsidRPr="000E559E">
              <w:rPr>
                <w:rFonts w:cs="Arial"/>
                <w:color w:val="44546A" w:themeColor="text2"/>
              </w:rPr>
              <w:t>NATIONAL UNIVERSITY OF SINGAPORE (NUS)</w:t>
            </w:r>
          </w:p>
          <w:p w14:paraId="48DC5FA8" w14:textId="77777777" w:rsidR="003A6D52" w:rsidRPr="000E559E" w:rsidRDefault="003A6D52" w:rsidP="009240B8">
            <w:pPr>
              <w:rPr>
                <w:rFonts w:cs="Arial"/>
                <w:color w:val="44546A" w:themeColor="text2"/>
              </w:rPr>
            </w:pPr>
            <w:r>
              <w:rPr>
                <w:rFonts w:cs="Arial"/>
                <w:color w:val="44546A" w:themeColor="text2"/>
              </w:rPr>
              <w:t xml:space="preserve">Contact: </w:t>
            </w:r>
            <w:r w:rsidRPr="000E559E">
              <w:rPr>
                <w:rFonts w:cs="Arial"/>
                <w:color w:val="44546A" w:themeColor="text2"/>
              </w:rPr>
              <w:t>Mr. GU ZHAN / Lecturer &amp; Consultant</w:t>
            </w:r>
          </w:p>
          <w:p w14:paraId="494E872C" w14:textId="77777777" w:rsidR="003A6D52" w:rsidRPr="000E559E" w:rsidRDefault="003A6D52" w:rsidP="009240B8">
            <w:pPr>
              <w:rPr>
                <w:rFonts w:cs="Arial"/>
                <w:color w:val="44546A" w:themeColor="text2"/>
              </w:rPr>
            </w:pPr>
            <w:r>
              <w:rPr>
                <w:rFonts w:cs="Arial"/>
                <w:color w:val="44546A" w:themeColor="text2"/>
              </w:rPr>
              <w:t>Telephone No.</w:t>
            </w:r>
            <w:r w:rsidRPr="000E559E">
              <w:rPr>
                <w:rFonts w:cs="Arial"/>
                <w:color w:val="44546A" w:themeColor="text2"/>
              </w:rPr>
              <w:t>:</w:t>
            </w:r>
            <w:r>
              <w:rPr>
                <w:rFonts w:cs="Arial"/>
                <w:color w:val="44546A" w:themeColor="text2"/>
              </w:rPr>
              <w:t xml:space="preserve"> </w:t>
            </w:r>
            <w:r w:rsidRPr="000E559E">
              <w:rPr>
                <w:rFonts w:cs="Arial"/>
                <w:color w:val="44546A" w:themeColor="text2"/>
              </w:rPr>
              <w:t>65-6516 8021</w:t>
            </w:r>
          </w:p>
          <w:p w14:paraId="64A48656" w14:textId="77777777" w:rsidR="003A6D52" w:rsidRPr="00A13250" w:rsidRDefault="003A6D52" w:rsidP="009240B8">
            <w:pPr>
              <w:rPr>
                <w:rFonts w:cs="Arial"/>
                <w:color w:val="44546A" w:themeColor="text2"/>
              </w:rPr>
            </w:pPr>
            <w:r w:rsidRPr="000E559E">
              <w:rPr>
                <w:rFonts w:cs="Arial"/>
                <w:color w:val="44546A" w:themeColor="text2"/>
              </w:rPr>
              <w:t>Email:</w:t>
            </w:r>
            <w:r w:rsidRPr="000E559E">
              <w:rPr>
                <w:rFonts w:cs="Arial"/>
                <w:color w:val="44546A" w:themeColor="text2"/>
              </w:rPr>
              <w:tab/>
            </w:r>
            <w:hyperlink r:id="rId79" w:history="1">
              <w:r w:rsidRPr="006F7207">
                <w:rPr>
                  <w:rStyle w:val="Hyperlink"/>
                  <w:rFonts w:cs="Arial"/>
                </w:rPr>
                <w:t>zhan.gu@nus.edu.sg</w:t>
              </w:r>
            </w:hyperlink>
          </w:p>
        </w:tc>
      </w:tr>
      <w:tr w:rsidR="003A6D52" w:rsidRPr="000E559E" w14:paraId="3238FC78" w14:textId="77777777" w:rsidTr="009240B8">
        <w:tc>
          <w:tcPr>
            <w:tcW w:w="9017" w:type="dxa"/>
          </w:tcPr>
          <w:p w14:paraId="407DDDA8" w14:textId="77777777" w:rsidR="003A6D52" w:rsidRPr="000E559E" w:rsidRDefault="003A6D52" w:rsidP="009240B8">
            <w:pPr>
              <w:rPr>
                <w:rFonts w:cs="Arial"/>
                <w:b/>
              </w:rPr>
            </w:pPr>
            <w:r w:rsidRPr="000E559E">
              <w:rPr>
                <w:rFonts w:cs="Arial"/>
                <w:b/>
              </w:rPr>
              <w:t>Background/Aims/Objectives:</w:t>
            </w:r>
          </w:p>
          <w:p w14:paraId="37AD4D79" w14:textId="77777777" w:rsidR="003A6D52" w:rsidRPr="000E559E" w:rsidRDefault="003A6D52" w:rsidP="009240B8">
            <w:pPr>
              <w:rPr>
                <w:rFonts w:cs="Arial"/>
                <w:i/>
              </w:rPr>
            </w:pPr>
          </w:p>
          <w:p w14:paraId="0E81F3D3" w14:textId="3B9BC492" w:rsidR="003A6D52" w:rsidRPr="00935EDB" w:rsidRDefault="003A6D52" w:rsidP="009240B8">
            <w:pPr>
              <w:rPr>
                <w:rFonts w:cs="Arial"/>
                <w:color w:val="44546A" w:themeColor="text2"/>
              </w:rPr>
            </w:pPr>
            <w:r w:rsidRPr="00935EDB">
              <w:rPr>
                <w:rFonts w:cs="Arial"/>
                <w:color w:val="44546A" w:themeColor="text2"/>
              </w:rPr>
              <w:t xml:space="preserve">The proposed </w:t>
            </w:r>
            <w:r>
              <w:rPr>
                <w:rFonts w:cs="Arial"/>
                <w:color w:val="44546A" w:themeColor="text2"/>
              </w:rPr>
              <w:t xml:space="preserve">Intelligent User Data Analysis System will </w:t>
            </w:r>
            <w:r w:rsidR="00F615DA">
              <w:rPr>
                <w:rFonts w:cs="Arial"/>
                <w:color w:val="44546A" w:themeColor="text2"/>
              </w:rPr>
              <w:t>analyse</w:t>
            </w:r>
            <w:r>
              <w:rPr>
                <w:rFonts w:cs="Arial"/>
                <w:color w:val="44546A" w:themeColor="text2"/>
              </w:rPr>
              <w:t xml:space="preserve"> user profile and </w:t>
            </w:r>
            <w:r w:rsidR="00F615DA">
              <w:rPr>
                <w:rFonts w:cs="Arial"/>
                <w:color w:val="44546A" w:themeColor="text2"/>
              </w:rPr>
              <w:t>post</w:t>
            </w:r>
            <w:r>
              <w:rPr>
                <w:rFonts w:cs="Arial"/>
                <w:color w:val="44546A" w:themeColor="text2"/>
              </w:rPr>
              <w:t xml:space="preserve"> for </w:t>
            </w:r>
            <w:r w:rsidR="00F615DA">
              <w:rPr>
                <w:rFonts w:cs="Arial"/>
                <w:color w:val="44546A" w:themeColor="text2"/>
              </w:rPr>
              <w:t xml:space="preserve">topic modelling and followed by </w:t>
            </w:r>
            <w:r>
              <w:rPr>
                <w:rFonts w:cs="Arial"/>
                <w:color w:val="44546A" w:themeColor="text2"/>
              </w:rPr>
              <w:t xml:space="preserve">account confidence level </w:t>
            </w:r>
            <w:r w:rsidR="00F615DA">
              <w:rPr>
                <w:rFonts w:cs="Arial"/>
                <w:color w:val="44546A" w:themeColor="text2"/>
              </w:rPr>
              <w:t xml:space="preserve">assessment </w:t>
            </w:r>
            <w:r>
              <w:rPr>
                <w:rFonts w:cs="Arial"/>
                <w:color w:val="44546A" w:themeColor="text2"/>
              </w:rPr>
              <w:t xml:space="preserve">and </w:t>
            </w:r>
            <w:r w:rsidR="00F615DA">
              <w:rPr>
                <w:rFonts w:cs="Arial"/>
                <w:color w:val="44546A" w:themeColor="text2"/>
              </w:rPr>
              <w:t xml:space="preserve">similar </w:t>
            </w:r>
            <w:r>
              <w:rPr>
                <w:rFonts w:cs="Arial"/>
                <w:color w:val="44546A" w:themeColor="text2"/>
              </w:rPr>
              <w:t xml:space="preserve">user grouping. Instagram dataset will be adopted for project &amp; software demo. The model can be used for IG account deep analysis then generate recommendation to </w:t>
            </w:r>
            <w:r w:rsidR="00AD0625">
              <w:rPr>
                <w:rFonts w:cs="Arial"/>
                <w:color w:val="44546A" w:themeColor="text2"/>
              </w:rPr>
              <w:t>i</w:t>
            </w:r>
            <w:r>
              <w:rPr>
                <w:rFonts w:cs="Arial"/>
                <w:color w:val="44546A" w:themeColor="text2"/>
              </w:rPr>
              <w:t>mprove active users’ performance</w:t>
            </w:r>
            <w:r w:rsidR="00AD0625">
              <w:rPr>
                <w:rFonts w:cs="Arial"/>
                <w:color w:val="44546A" w:themeColor="text2"/>
              </w:rPr>
              <w:t xml:space="preserve"> so as to enhance their business.</w:t>
            </w:r>
          </w:p>
          <w:p w14:paraId="2A73A977" w14:textId="77777777" w:rsidR="003A6D52" w:rsidRPr="000E559E" w:rsidRDefault="003A6D52" w:rsidP="009240B8">
            <w:pPr>
              <w:rPr>
                <w:rFonts w:cs="Arial"/>
              </w:rPr>
            </w:pPr>
          </w:p>
        </w:tc>
      </w:tr>
      <w:tr w:rsidR="003A6D52" w:rsidRPr="000E559E" w14:paraId="4CD45398" w14:textId="77777777" w:rsidTr="009240B8">
        <w:tc>
          <w:tcPr>
            <w:tcW w:w="9017" w:type="dxa"/>
          </w:tcPr>
          <w:p w14:paraId="0B404D74" w14:textId="114C24E2" w:rsidR="003A6D52" w:rsidRPr="00935EDB" w:rsidRDefault="003A6D52" w:rsidP="009240B8">
            <w:pPr>
              <w:rPr>
                <w:rFonts w:cs="Arial"/>
                <w:color w:val="44546A" w:themeColor="text2"/>
              </w:rPr>
            </w:pPr>
            <w:r w:rsidRPr="00A13250">
              <w:rPr>
                <w:rFonts w:cs="Arial"/>
                <w:color w:val="44546A" w:themeColor="text2"/>
              </w:rPr>
              <w:t>Requirements Overview:</w:t>
            </w:r>
          </w:p>
          <w:p w14:paraId="3CE80015" w14:textId="77777777" w:rsidR="003A6D52" w:rsidRPr="00A13250" w:rsidRDefault="003A6D52" w:rsidP="003A6D52">
            <w:pPr>
              <w:pStyle w:val="ListParagraph"/>
              <w:numPr>
                <w:ilvl w:val="0"/>
                <w:numId w:val="90"/>
              </w:numPr>
              <w:spacing w:line="240" w:lineRule="auto"/>
              <w:rPr>
                <w:rFonts w:cs="Arial"/>
                <w:color w:val="44546A" w:themeColor="text2"/>
              </w:rPr>
            </w:pPr>
            <w:r w:rsidRPr="00A13250">
              <w:rPr>
                <w:rFonts w:cs="Arial"/>
                <w:color w:val="44546A" w:themeColor="text2"/>
              </w:rPr>
              <w:t>Quick Learning &amp; Research ability</w:t>
            </w:r>
          </w:p>
          <w:p w14:paraId="2B57EE29" w14:textId="77777777" w:rsidR="003A6D52" w:rsidRPr="00A13250" w:rsidRDefault="003A6D52" w:rsidP="003A6D52">
            <w:pPr>
              <w:pStyle w:val="paragraph"/>
              <w:numPr>
                <w:ilvl w:val="0"/>
                <w:numId w:val="93"/>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t>Construction of database  </w:t>
            </w:r>
          </w:p>
          <w:p w14:paraId="67586E23" w14:textId="312FBCA8" w:rsidR="003A6D52" w:rsidRDefault="003A6D52" w:rsidP="003A6D52">
            <w:pPr>
              <w:pStyle w:val="paragraph"/>
              <w:numPr>
                <w:ilvl w:val="0"/>
                <w:numId w:val="93"/>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t>Decision modelling </w:t>
            </w:r>
          </w:p>
          <w:p w14:paraId="0F65489C" w14:textId="658C40FF" w:rsidR="00AD0625" w:rsidRPr="00A13250" w:rsidRDefault="00AD0625" w:rsidP="003A6D52">
            <w:pPr>
              <w:pStyle w:val="paragraph"/>
              <w:numPr>
                <w:ilvl w:val="0"/>
                <w:numId w:val="93"/>
              </w:numPr>
              <w:spacing w:before="0" w:beforeAutospacing="0" w:after="0" w:afterAutospacing="0"/>
              <w:textAlignment w:val="baseline"/>
              <w:rPr>
                <w:rFonts w:ascii="Arial" w:eastAsia="SimSun" w:hAnsi="Arial" w:cs="Arial"/>
                <w:color w:val="44546A" w:themeColor="text2"/>
              </w:rPr>
            </w:pPr>
            <w:r>
              <w:rPr>
                <w:rFonts w:ascii="Arial" w:eastAsia="SimSun" w:hAnsi="Arial" w:cs="Arial"/>
                <w:color w:val="44546A" w:themeColor="text2"/>
              </w:rPr>
              <w:t xml:space="preserve">Hybrid sub-system </w:t>
            </w:r>
          </w:p>
          <w:p w14:paraId="46862D59" w14:textId="77777777" w:rsidR="003A6D52" w:rsidRPr="00A13250" w:rsidRDefault="003A6D52" w:rsidP="003A6D52">
            <w:pPr>
              <w:pStyle w:val="paragraph"/>
              <w:numPr>
                <w:ilvl w:val="0"/>
                <w:numId w:val="93"/>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t>User interface  </w:t>
            </w:r>
          </w:p>
          <w:p w14:paraId="24869A1B" w14:textId="77777777" w:rsidR="003A6D52" w:rsidRPr="00A13250" w:rsidRDefault="003A6D52" w:rsidP="003A6D52">
            <w:pPr>
              <w:pStyle w:val="ListParagraph"/>
              <w:numPr>
                <w:ilvl w:val="0"/>
                <w:numId w:val="90"/>
              </w:numPr>
              <w:spacing w:line="240" w:lineRule="auto"/>
              <w:rPr>
                <w:rFonts w:cs="Arial"/>
                <w:color w:val="44546A" w:themeColor="text2"/>
              </w:rPr>
            </w:pPr>
            <w:r w:rsidRPr="00A13250">
              <w:rPr>
                <w:rFonts w:cs="Arial"/>
                <w:color w:val="44546A" w:themeColor="text2"/>
              </w:rPr>
              <w:t>Programming ability</w:t>
            </w:r>
          </w:p>
          <w:p w14:paraId="5AD2D16D" w14:textId="77777777" w:rsidR="003A6D52" w:rsidRPr="00A13250" w:rsidRDefault="003A6D52" w:rsidP="003A6D52">
            <w:pPr>
              <w:pStyle w:val="paragraph"/>
              <w:numPr>
                <w:ilvl w:val="0"/>
                <w:numId w:val="94"/>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t>Integration of frontend and backend components  </w:t>
            </w:r>
          </w:p>
          <w:p w14:paraId="64B937B5" w14:textId="77777777" w:rsidR="003A6D52" w:rsidRPr="00A13250" w:rsidRDefault="003A6D52" w:rsidP="003A6D52">
            <w:pPr>
              <w:pStyle w:val="paragraph"/>
              <w:numPr>
                <w:ilvl w:val="0"/>
                <w:numId w:val="94"/>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lastRenderedPageBreak/>
              <w:t>Troubleshooting and end-to-end testing </w:t>
            </w:r>
          </w:p>
          <w:p w14:paraId="309B1749" w14:textId="77777777" w:rsidR="003A6D52" w:rsidRPr="00A13250" w:rsidRDefault="003A6D52" w:rsidP="003A6D52">
            <w:pPr>
              <w:pStyle w:val="ListParagraph"/>
              <w:numPr>
                <w:ilvl w:val="0"/>
                <w:numId w:val="90"/>
              </w:numPr>
              <w:spacing w:line="240" w:lineRule="auto"/>
              <w:rPr>
                <w:rFonts w:cs="Arial"/>
                <w:color w:val="44546A" w:themeColor="text2"/>
              </w:rPr>
            </w:pPr>
            <w:r w:rsidRPr="00A13250">
              <w:rPr>
                <w:rFonts w:cs="Arial"/>
                <w:color w:val="44546A" w:themeColor="text2"/>
              </w:rPr>
              <w:t xml:space="preserve">System integration ability </w:t>
            </w:r>
          </w:p>
          <w:p w14:paraId="48D92103" w14:textId="77777777" w:rsidR="003A6D52" w:rsidRPr="00A13250" w:rsidRDefault="003A6D52" w:rsidP="003A6D52">
            <w:pPr>
              <w:pStyle w:val="ListParagraph"/>
              <w:numPr>
                <w:ilvl w:val="0"/>
                <w:numId w:val="90"/>
              </w:numPr>
              <w:spacing w:line="240" w:lineRule="auto"/>
              <w:rPr>
                <w:rFonts w:cs="Arial"/>
                <w:color w:val="44546A" w:themeColor="text2"/>
              </w:rPr>
            </w:pPr>
            <w:r w:rsidRPr="00A13250">
              <w:rPr>
                <w:rFonts w:cs="Arial"/>
                <w:color w:val="44546A" w:themeColor="text2"/>
              </w:rPr>
              <w:t>Te</w:t>
            </w:r>
            <w:r>
              <w:rPr>
                <w:rFonts w:cs="Arial"/>
                <w:color w:val="44546A" w:themeColor="text2"/>
              </w:rPr>
              <w:t>amwork &amp; Project Management for on-time delivery</w:t>
            </w:r>
          </w:p>
        </w:tc>
      </w:tr>
      <w:tr w:rsidR="003A6D52" w:rsidRPr="000E559E" w14:paraId="681D7939" w14:textId="77777777" w:rsidTr="009240B8">
        <w:tc>
          <w:tcPr>
            <w:tcW w:w="9017" w:type="dxa"/>
          </w:tcPr>
          <w:p w14:paraId="0897D074" w14:textId="77777777" w:rsidR="003A6D52" w:rsidRPr="00A13250" w:rsidRDefault="003A6D52" w:rsidP="009240B8">
            <w:pPr>
              <w:rPr>
                <w:rFonts w:cs="Arial"/>
                <w:color w:val="44546A" w:themeColor="text2"/>
              </w:rPr>
            </w:pPr>
            <w:r w:rsidRPr="00A13250">
              <w:rPr>
                <w:rFonts w:cs="Arial"/>
                <w:color w:val="44546A" w:themeColor="text2"/>
              </w:rPr>
              <w:lastRenderedPageBreak/>
              <w:t>Resource Requirements (please list Hardware, Software and any other resources)</w:t>
            </w:r>
          </w:p>
          <w:p w14:paraId="4324AAA3" w14:textId="77777777" w:rsidR="003A6D52" w:rsidRPr="00A13250" w:rsidRDefault="003A6D52" w:rsidP="009240B8">
            <w:pPr>
              <w:rPr>
                <w:rFonts w:cs="Arial"/>
                <w:color w:val="44546A" w:themeColor="text2"/>
              </w:rPr>
            </w:pPr>
          </w:p>
          <w:p w14:paraId="70B30767" w14:textId="77777777" w:rsidR="003A6D52" w:rsidRPr="00935EDB" w:rsidRDefault="003A6D52" w:rsidP="009240B8">
            <w:pPr>
              <w:rPr>
                <w:rFonts w:cs="Arial"/>
                <w:color w:val="44546A" w:themeColor="text2"/>
              </w:rPr>
            </w:pPr>
            <w:r>
              <w:rPr>
                <w:rFonts w:cs="Arial"/>
                <w:color w:val="44546A" w:themeColor="text2"/>
              </w:rPr>
              <w:t>Hardware</w:t>
            </w:r>
            <w:r w:rsidRPr="00935EDB">
              <w:rPr>
                <w:rFonts w:cs="Arial"/>
                <w:color w:val="44546A" w:themeColor="text2"/>
              </w:rPr>
              <w:t xml:space="preserve"> </w:t>
            </w:r>
            <w:r>
              <w:rPr>
                <w:rFonts w:cs="Arial"/>
                <w:color w:val="44546A" w:themeColor="text2"/>
              </w:rPr>
              <w:t>proposed for consideration</w:t>
            </w:r>
            <w:r w:rsidRPr="00935EDB">
              <w:rPr>
                <w:rFonts w:cs="Arial"/>
                <w:color w:val="44546A" w:themeColor="text2"/>
              </w:rPr>
              <w:t>:</w:t>
            </w:r>
          </w:p>
          <w:p w14:paraId="1F2FF29B" w14:textId="77777777" w:rsidR="003A6D52" w:rsidRDefault="003A6D52" w:rsidP="003A6D52">
            <w:pPr>
              <w:pStyle w:val="ListParagraph"/>
              <w:numPr>
                <w:ilvl w:val="0"/>
                <w:numId w:val="89"/>
              </w:numPr>
              <w:spacing w:line="240" w:lineRule="auto"/>
              <w:rPr>
                <w:rFonts w:cs="Arial"/>
                <w:color w:val="44546A" w:themeColor="text2"/>
              </w:rPr>
            </w:pPr>
            <w:r>
              <w:rPr>
                <w:rFonts w:cs="Arial"/>
                <w:color w:val="44546A" w:themeColor="text2"/>
              </w:rPr>
              <w:t>CPU/GPU for NLP Process and Complex Model Learning</w:t>
            </w:r>
          </w:p>
          <w:p w14:paraId="0D7AE546" w14:textId="77777777" w:rsidR="003A6D52" w:rsidRPr="00935EDB" w:rsidRDefault="003A6D52" w:rsidP="009240B8">
            <w:pPr>
              <w:rPr>
                <w:rFonts w:cs="Arial"/>
                <w:color w:val="44546A" w:themeColor="text2"/>
              </w:rPr>
            </w:pPr>
            <w:r w:rsidRPr="00935EDB">
              <w:rPr>
                <w:rFonts w:cs="Arial"/>
                <w:color w:val="44546A" w:themeColor="text2"/>
              </w:rPr>
              <w:t xml:space="preserve">Software </w:t>
            </w:r>
            <w:r>
              <w:rPr>
                <w:rFonts w:cs="Arial"/>
                <w:color w:val="44546A" w:themeColor="text2"/>
              </w:rPr>
              <w:t>proposed for consideration</w:t>
            </w:r>
            <w:r w:rsidRPr="00935EDB">
              <w:rPr>
                <w:rFonts w:cs="Arial"/>
                <w:color w:val="44546A" w:themeColor="text2"/>
              </w:rPr>
              <w:t>:</w:t>
            </w:r>
          </w:p>
          <w:p w14:paraId="3EBA746A" w14:textId="77777777" w:rsidR="003A6D52" w:rsidRDefault="003A6D52" w:rsidP="003A6D52">
            <w:pPr>
              <w:pStyle w:val="ListParagraph"/>
              <w:numPr>
                <w:ilvl w:val="0"/>
                <w:numId w:val="89"/>
              </w:numPr>
              <w:spacing w:line="240" w:lineRule="auto"/>
              <w:rPr>
                <w:rFonts w:cs="Arial"/>
                <w:color w:val="44546A" w:themeColor="text2"/>
              </w:rPr>
            </w:pPr>
            <w:r w:rsidRPr="00935EDB">
              <w:rPr>
                <w:rFonts w:cs="Arial"/>
                <w:color w:val="44546A" w:themeColor="text2"/>
              </w:rPr>
              <w:t xml:space="preserve">Reasoning </w:t>
            </w:r>
            <w:r>
              <w:rPr>
                <w:rFonts w:cs="Arial"/>
                <w:color w:val="44546A" w:themeColor="text2"/>
              </w:rPr>
              <w:t>s</w:t>
            </w:r>
            <w:r w:rsidRPr="00935EDB">
              <w:rPr>
                <w:rFonts w:cs="Arial"/>
                <w:color w:val="44546A" w:themeColor="text2"/>
              </w:rPr>
              <w:t>ystem</w:t>
            </w:r>
            <w:r>
              <w:rPr>
                <w:rFonts w:cs="Arial"/>
                <w:color w:val="44546A" w:themeColor="text2"/>
              </w:rPr>
              <w:t>s:</w:t>
            </w:r>
            <w:r w:rsidRPr="00935EDB">
              <w:rPr>
                <w:rFonts w:cs="Arial"/>
                <w:color w:val="44546A" w:themeColor="text2"/>
              </w:rPr>
              <w:t xml:space="preserve"> e.g., </w:t>
            </w:r>
            <w:r>
              <w:rPr>
                <w:rFonts w:cs="Arial"/>
                <w:color w:val="44546A" w:themeColor="text2"/>
              </w:rPr>
              <w:t>Python, Orange3, etc</w:t>
            </w:r>
          </w:p>
          <w:p w14:paraId="1210D303" w14:textId="606D0251" w:rsidR="003A6D52" w:rsidRPr="00935EDB" w:rsidRDefault="003A6D52" w:rsidP="003A6D52">
            <w:pPr>
              <w:pStyle w:val="ListParagraph"/>
              <w:numPr>
                <w:ilvl w:val="0"/>
                <w:numId w:val="89"/>
              </w:numPr>
              <w:spacing w:line="240" w:lineRule="auto"/>
              <w:rPr>
                <w:rFonts w:cs="Arial"/>
                <w:color w:val="44546A" w:themeColor="text2"/>
              </w:rPr>
            </w:pPr>
            <w:r>
              <w:rPr>
                <w:rFonts w:cs="Arial" w:hint="eastAsia"/>
                <w:color w:val="44546A" w:themeColor="text2"/>
              </w:rPr>
              <w:t>D</w:t>
            </w:r>
            <w:r>
              <w:rPr>
                <w:rFonts w:cs="Arial"/>
                <w:color w:val="44546A" w:themeColor="text2"/>
              </w:rPr>
              <w:t xml:space="preserve">B maintain: </w:t>
            </w:r>
            <w:r w:rsidR="00AD0625">
              <w:rPr>
                <w:rFonts w:cs="Arial"/>
                <w:color w:val="44546A" w:themeColor="text2"/>
              </w:rPr>
              <w:t xml:space="preserve">Elephant SQL, </w:t>
            </w:r>
            <w:r>
              <w:rPr>
                <w:rFonts w:cs="Arial"/>
                <w:color w:val="44546A" w:themeColor="text2"/>
              </w:rPr>
              <w:t>MySQL</w:t>
            </w:r>
          </w:p>
          <w:p w14:paraId="2A7BDF07" w14:textId="08A5EC75" w:rsidR="003A6D52" w:rsidRPr="00935EDB" w:rsidRDefault="003A6D52" w:rsidP="003A6D52">
            <w:pPr>
              <w:pStyle w:val="ListParagraph"/>
              <w:numPr>
                <w:ilvl w:val="0"/>
                <w:numId w:val="89"/>
              </w:numPr>
              <w:spacing w:line="240" w:lineRule="auto"/>
              <w:rPr>
                <w:rFonts w:cs="Arial"/>
                <w:color w:val="44546A" w:themeColor="text2"/>
              </w:rPr>
            </w:pPr>
            <w:r>
              <w:rPr>
                <w:rFonts w:cs="Arial"/>
                <w:color w:val="44546A" w:themeColor="text2"/>
              </w:rPr>
              <w:t>Machine</w:t>
            </w:r>
            <w:r w:rsidRPr="00935EDB">
              <w:rPr>
                <w:rFonts w:cs="Arial"/>
                <w:color w:val="44546A" w:themeColor="text2"/>
              </w:rPr>
              <w:t xml:space="preserve"> learnin</w:t>
            </w:r>
            <w:r>
              <w:rPr>
                <w:rFonts w:cs="Arial"/>
                <w:color w:val="44546A" w:themeColor="text2"/>
              </w:rPr>
              <w:t>g:</w:t>
            </w:r>
            <w:r w:rsidRPr="00935EDB">
              <w:rPr>
                <w:rFonts w:cs="Arial"/>
                <w:color w:val="44546A" w:themeColor="text2"/>
              </w:rPr>
              <w:t xml:space="preserve"> e.g., </w:t>
            </w:r>
            <w:r>
              <w:rPr>
                <w:rFonts w:cs="Arial"/>
                <w:color w:val="44546A" w:themeColor="text2"/>
              </w:rPr>
              <w:t>Orange3, NLP</w:t>
            </w:r>
          </w:p>
          <w:p w14:paraId="2A12613F" w14:textId="77777777" w:rsidR="003A6D52" w:rsidRDefault="003A6D52" w:rsidP="003A6D52">
            <w:pPr>
              <w:pStyle w:val="ListParagraph"/>
              <w:numPr>
                <w:ilvl w:val="0"/>
                <w:numId w:val="89"/>
              </w:numPr>
              <w:spacing w:line="240" w:lineRule="auto"/>
              <w:rPr>
                <w:rFonts w:cs="Arial"/>
                <w:color w:val="44546A" w:themeColor="text2"/>
              </w:rPr>
            </w:pPr>
            <w:r w:rsidRPr="00935EDB">
              <w:rPr>
                <w:rFonts w:cs="Arial"/>
                <w:color w:val="44546A" w:themeColor="text2"/>
              </w:rPr>
              <w:t>Cloud computing</w:t>
            </w:r>
            <w:r>
              <w:rPr>
                <w:rFonts w:cs="Arial"/>
                <w:color w:val="44546A" w:themeColor="text2"/>
              </w:rPr>
              <w:t>/server:</w:t>
            </w:r>
            <w:r w:rsidRPr="00935EDB">
              <w:rPr>
                <w:rFonts w:cs="Arial"/>
                <w:color w:val="44546A" w:themeColor="text2"/>
              </w:rPr>
              <w:t xml:space="preserve"> e.g., </w:t>
            </w:r>
            <w:r>
              <w:rPr>
                <w:rFonts w:cs="Arial"/>
                <w:color w:val="44546A" w:themeColor="text2"/>
              </w:rPr>
              <w:t xml:space="preserve">Databricks, Google </w:t>
            </w:r>
            <w:proofErr w:type="spellStart"/>
            <w:r>
              <w:rPr>
                <w:rFonts w:cs="Arial"/>
                <w:color w:val="44546A" w:themeColor="text2"/>
              </w:rPr>
              <w:t>Colab</w:t>
            </w:r>
            <w:proofErr w:type="spellEnd"/>
            <w:r>
              <w:rPr>
                <w:rFonts w:cs="Arial"/>
                <w:color w:val="44546A" w:themeColor="text2"/>
              </w:rPr>
              <w:t xml:space="preserve"> etc</w:t>
            </w:r>
          </w:p>
          <w:p w14:paraId="3A263DCB" w14:textId="72D38DC6" w:rsidR="003A6D52" w:rsidRPr="00A13250" w:rsidRDefault="00AD0625" w:rsidP="00AD0625">
            <w:pPr>
              <w:pStyle w:val="ListParagraph"/>
              <w:numPr>
                <w:ilvl w:val="0"/>
                <w:numId w:val="89"/>
              </w:numPr>
              <w:spacing w:line="240" w:lineRule="auto"/>
              <w:rPr>
                <w:rFonts w:cs="Arial"/>
                <w:color w:val="44546A" w:themeColor="text2"/>
              </w:rPr>
            </w:pPr>
            <w:r>
              <w:rPr>
                <w:rFonts w:cs="Arial"/>
                <w:color w:val="44546A" w:themeColor="text2"/>
              </w:rPr>
              <w:t xml:space="preserve">Others: Anaconda, scikit-surprise, </w:t>
            </w:r>
            <w:proofErr w:type="spellStart"/>
            <w:r>
              <w:rPr>
                <w:rFonts w:cs="Arial"/>
                <w:color w:val="44546A" w:themeColor="text2"/>
              </w:rPr>
              <w:t>beautifulsoup</w:t>
            </w:r>
            <w:proofErr w:type="spellEnd"/>
            <w:r>
              <w:rPr>
                <w:rFonts w:cs="Arial"/>
                <w:color w:val="44546A" w:themeColor="text2"/>
              </w:rPr>
              <w:t xml:space="preserve">, chatterbot, spacy, </w:t>
            </w:r>
            <w:proofErr w:type="spellStart"/>
            <w:r>
              <w:rPr>
                <w:rFonts w:cs="Arial"/>
                <w:color w:val="44546A" w:themeColor="text2"/>
              </w:rPr>
              <w:t>demoji</w:t>
            </w:r>
            <w:proofErr w:type="spellEnd"/>
            <w:r>
              <w:rPr>
                <w:rFonts w:cs="Arial"/>
                <w:color w:val="44546A" w:themeColor="text2"/>
              </w:rPr>
              <w:t>, translate, …. (pls refer to user guide for full lib</w:t>
            </w:r>
            <w:r w:rsidR="000C0CA8">
              <w:rPr>
                <w:rFonts w:cs="Arial"/>
                <w:color w:val="44546A" w:themeColor="text2"/>
              </w:rPr>
              <w:t>raries</w:t>
            </w:r>
            <w:r>
              <w:rPr>
                <w:rFonts w:cs="Arial"/>
                <w:color w:val="44546A" w:themeColor="text2"/>
              </w:rPr>
              <w:t xml:space="preserve"> list</w:t>
            </w:r>
            <w:r w:rsidR="000C0CA8">
              <w:rPr>
                <w:rFonts w:cs="Arial"/>
                <w:color w:val="44546A" w:themeColor="text2"/>
              </w:rPr>
              <w:t>ing</w:t>
            </w:r>
            <w:r>
              <w:rPr>
                <w:rFonts w:cs="Arial"/>
                <w:color w:val="44546A" w:themeColor="text2"/>
              </w:rPr>
              <w:t>)</w:t>
            </w:r>
          </w:p>
        </w:tc>
      </w:tr>
      <w:tr w:rsidR="003A6D52" w:rsidRPr="000E559E" w14:paraId="5D89580E" w14:textId="77777777" w:rsidTr="009240B8">
        <w:tc>
          <w:tcPr>
            <w:tcW w:w="9017" w:type="dxa"/>
          </w:tcPr>
          <w:p w14:paraId="4DC06FCD" w14:textId="77777777" w:rsidR="003A6D52" w:rsidRPr="000E559E" w:rsidRDefault="003A6D52" w:rsidP="009240B8">
            <w:pPr>
              <w:rPr>
                <w:rFonts w:cs="Arial"/>
                <w:b/>
              </w:rPr>
            </w:pPr>
            <w:r w:rsidRPr="000E559E">
              <w:rPr>
                <w:rFonts w:cs="Arial"/>
                <w:b/>
              </w:rPr>
              <w:t xml:space="preserve">Number of </w:t>
            </w:r>
            <w:r>
              <w:rPr>
                <w:rFonts w:cs="Arial"/>
                <w:b/>
              </w:rPr>
              <w:t>Learner</w:t>
            </w:r>
            <w:r w:rsidRPr="000E559E">
              <w:rPr>
                <w:rFonts w:cs="Arial"/>
                <w:b/>
              </w:rPr>
              <w:t xml:space="preserve"> Interns required: (Please specify their tasks if possible)</w:t>
            </w:r>
          </w:p>
          <w:p w14:paraId="6A8DDB1F" w14:textId="77777777" w:rsidR="003A6D52" w:rsidRDefault="003A6D52" w:rsidP="009240B8">
            <w:pPr>
              <w:rPr>
                <w:rFonts w:cs="Arial"/>
                <w:color w:val="44546A" w:themeColor="text2"/>
              </w:rPr>
            </w:pPr>
          </w:p>
          <w:p w14:paraId="5F1C1152" w14:textId="77777777" w:rsidR="003A6D52" w:rsidRDefault="003A6D52" w:rsidP="009240B8">
            <w:pPr>
              <w:rPr>
                <w:rFonts w:cs="Arial"/>
                <w:color w:val="44546A" w:themeColor="text2"/>
              </w:rPr>
            </w:pPr>
            <w:r>
              <w:rPr>
                <w:rFonts w:cs="Arial"/>
                <w:color w:val="44546A" w:themeColor="text2"/>
              </w:rPr>
              <w:t>a</w:t>
            </w:r>
            <w:r w:rsidRPr="00317B78">
              <w:rPr>
                <w:rFonts w:cs="Arial"/>
                <w:color w:val="44546A" w:themeColor="text2"/>
              </w:rPr>
              <w:t xml:space="preserve"> team of </w:t>
            </w:r>
            <w:r>
              <w:rPr>
                <w:rFonts w:cs="Arial"/>
                <w:color w:val="44546A" w:themeColor="text2"/>
              </w:rPr>
              <w:t xml:space="preserve">four </w:t>
            </w:r>
            <w:r w:rsidRPr="00317B78">
              <w:rPr>
                <w:rFonts w:cs="Arial"/>
                <w:color w:val="44546A" w:themeColor="text2"/>
              </w:rPr>
              <w:t>project members</w:t>
            </w:r>
            <w:r>
              <w:rPr>
                <w:rFonts w:cs="Arial"/>
                <w:color w:val="44546A" w:themeColor="text2"/>
              </w:rPr>
              <w:t xml:space="preserve"> (or individual work upon lecturer approval)</w:t>
            </w:r>
          </w:p>
          <w:p w14:paraId="52D1678E" w14:textId="77777777" w:rsidR="003A6D52" w:rsidRDefault="003A6D52" w:rsidP="003A6D52">
            <w:pPr>
              <w:pStyle w:val="ListParagraph"/>
              <w:numPr>
                <w:ilvl w:val="0"/>
                <w:numId w:val="91"/>
              </w:numPr>
              <w:spacing w:line="240" w:lineRule="auto"/>
              <w:rPr>
                <w:rFonts w:cs="Arial"/>
                <w:color w:val="44546A" w:themeColor="text2"/>
              </w:rPr>
            </w:pPr>
            <w:r>
              <w:rPr>
                <w:rFonts w:cs="Arial" w:hint="eastAsia"/>
                <w:color w:val="44546A" w:themeColor="text2"/>
              </w:rPr>
              <w:t>G</w:t>
            </w:r>
            <w:r>
              <w:rPr>
                <w:rFonts w:cs="Arial"/>
                <w:color w:val="44546A" w:themeColor="text2"/>
              </w:rPr>
              <w:t>roup leader for function &amp; system architecture design, project management</w:t>
            </w:r>
          </w:p>
          <w:p w14:paraId="467E9A96" w14:textId="77777777" w:rsidR="003A6D52" w:rsidRDefault="003A6D52" w:rsidP="003A6D52">
            <w:pPr>
              <w:pStyle w:val="ListParagraph"/>
              <w:numPr>
                <w:ilvl w:val="0"/>
                <w:numId w:val="91"/>
              </w:numPr>
              <w:spacing w:line="240" w:lineRule="auto"/>
              <w:rPr>
                <w:rFonts w:cs="Arial"/>
                <w:color w:val="44546A" w:themeColor="text2"/>
              </w:rPr>
            </w:pPr>
            <w:r>
              <w:rPr>
                <w:rFonts w:cs="Arial"/>
                <w:color w:val="44546A" w:themeColor="text2"/>
              </w:rPr>
              <w:t>Software Eng. for software coding and UI validation</w:t>
            </w:r>
          </w:p>
          <w:p w14:paraId="01FD4AD5" w14:textId="77777777" w:rsidR="003A6D52" w:rsidRDefault="003A6D52" w:rsidP="003A6D52">
            <w:pPr>
              <w:pStyle w:val="ListParagraph"/>
              <w:numPr>
                <w:ilvl w:val="0"/>
                <w:numId w:val="91"/>
              </w:numPr>
              <w:spacing w:line="240" w:lineRule="auto"/>
              <w:rPr>
                <w:rFonts w:cs="Arial"/>
                <w:color w:val="44546A" w:themeColor="text2"/>
              </w:rPr>
            </w:pPr>
            <w:r>
              <w:rPr>
                <w:rFonts w:cs="Arial" w:hint="eastAsia"/>
                <w:color w:val="44546A" w:themeColor="text2"/>
              </w:rPr>
              <w:t>2</w:t>
            </w:r>
            <w:r>
              <w:rPr>
                <w:rFonts w:cs="Arial"/>
                <w:color w:val="44546A" w:themeColor="text2"/>
              </w:rPr>
              <w:t xml:space="preserve"> team members for business/marketing analysis, data/materials preparation</w:t>
            </w:r>
          </w:p>
          <w:p w14:paraId="6D2C74CA" w14:textId="77777777" w:rsidR="003A6D52" w:rsidRPr="00A13250" w:rsidRDefault="003A6D52" w:rsidP="003A6D52">
            <w:pPr>
              <w:pStyle w:val="ListParagraph"/>
              <w:numPr>
                <w:ilvl w:val="0"/>
                <w:numId w:val="91"/>
              </w:numPr>
              <w:spacing w:line="240" w:lineRule="auto"/>
              <w:rPr>
                <w:rFonts w:cs="Arial"/>
                <w:color w:val="44546A" w:themeColor="text2"/>
              </w:rPr>
            </w:pPr>
            <w:r>
              <w:rPr>
                <w:rFonts w:cs="Arial" w:hint="eastAsia"/>
                <w:color w:val="44546A" w:themeColor="text2"/>
              </w:rPr>
              <w:t>A</w:t>
            </w:r>
            <w:r>
              <w:rPr>
                <w:rFonts w:cs="Arial"/>
                <w:color w:val="44546A" w:themeColor="text2"/>
              </w:rPr>
              <w:t>ll 4 team members to collaborate for model setup, tuning and optimization, as well as software testing, packaging</w:t>
            </w:r>
          </w:p>
        </w:tc>
      </w:tr>
      <w:tr w:rsidR="003A6D52" w:rsidRPr="000E559E" w14:paraId="3725B95A" w14:textId="77777777" w:rsidTr="009240B8">
        <w:tc>
          <w:tcPr>
            <w:tcW w:w="9017" w:type="dxa"/>
          </w:tcPr>
          <w:p w14:paraId="7903E66D" w14:textId="77777777" w:rsidR="003A6D52" w:rsidRPr="000E559E" w:rsidRDefault="003A6D52" w:rsidP="009240B8">
            <w:pPr>
              <w:rPr>
                <w:rFonts w:cs="Arial"/>
                <w:b/>
              </w:rPr>
            </w:pPr>
            <w:r w:rsidRPr="000E559E">
              <w:rPr>
                <w:rFonts w:cs="Arial"/>
                <w:b/>
              </w:rPr>
              <w:t>Methods and Standards:</w:t>
            </w:r>
          </w:p>
          <w:p w14:paraId="25ABDF88" w14:textId="77777777" w:rsidR="003A6D52" w:rsidRPr="000E559E" w:rsidRDefault="003A6D52" w:rsidP="009240B8">
            <w:pPr>
              <w:rPr>
                <w:rFonts w:cs="Arial"/>
                <w:i/>
              </w:rPr>
            </w:pPr>
          </w:p>
          <w:tbl>
            <w:tblPr>
              <w:tblW w:w="5000" w:type="pct"/>
              <w:tblLook w:val="04A0" w:firstRow="1" w:lastRow="0" w:firstColumn="1" w:lastColumn="0" w:noHBand="0" w:noVBand="1"/>
            </w:tblPr>
            <w:tblGrid>
              <w:gridCol w:w="1337"/>
              <w:gridCol w:w="3638"/>
              <w:gridCol w:w="3805"/>
            </w:tblGrid>
            <w:tr w:rsidR="003A6D52" w:rsidRPr="006B1851" w14:paraId="2F39706F" w14:textId="77777777" w:rsidTr="009240B8">
              <w:trPr>
                <w:trHeight w:val="433"/>
              </w:trPr>
              <w:tc>
                <w:tcPr>
                  <w:tcW w:w="761"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4DAB28AA"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Procedures</w:t>
                  </w:r>
                </w:p>
              </w:tc>
              <w:tc>
                <w:tcPr>
                  <w:tcW w:w="2072"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3A43EDCE"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Objective</w:t>
                  </w:r>
                </w:p>
              </w:tc>
              <w:tc>
                <w:tcPr>
                  <w:tcW w:w="2167"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5B06CED4"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Key Activities</w:t>
                  </w:r>
                </w:p>
              </w:tc>
            </w:tr>
            <w:tr w:rsidR="003A6D52" w:rsidRPr="006B1851" w14:paraId="560F2FB8" w14:textId="77777777" w:rsidTr="009240B8">
              <w:trPr>
                <w:trHeight w:val="433"/>
              </w:trPr>
              <w:tc>
                <w:tcPr>
                  <w:tcW w:w="761" w:type="pct"/>
                  <w:vMerge/>
                  <w:tcBorders>
                    <w:top w:val="single" w:sz="8" w:space="0" w:color="B8CCE4"/>
                    <w:left w:val="single" w:sz="8" w:space="0" w:color="B8CCE4"/>
                    <w:bottom w:val="single" w:sz="12" w:space="0" w:color="95B3D7"/>
                    <w:right w:val="single" w:sz="8" w:space="0" w:color="B8CCE4"/>
                  </w:tcBorders>
                  <w:vAlign w:val="center"/>
                  <w:hideMark/>
                </w:tcPr>
                <w:p w14:paraId="499B2EDC"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single" w:sz="8" w:space="0" w:color="B8CCE4"/>
                    <w:left w:val="single" w:sz="8" w:space="0" w:color="B8CCE4"/>
                    <w:bottom w:val="single" w:sz="12" w:space="0" w:color="95B3D7"/>
                    <w:right w:val="single" w:sz="8" w:space="0" w:color="B8CCE4"/>
                  </w:tcBorders>
                  <w:vAlign w:val="center"/>
                  <w:hideMark/>
                </w:tcPr>
                <w:p w14:paraId="61619446" w14:textId="77777777" w:rsidR="003A6D52" w:rsidRPr="006B1851" w:rsidRDefault="003A6D52" w:rsidP="009240B8">
                  <w:pPr>
                    <w:rPr>
                      <w:rFonts w:eastAsia="Times New Roman" w:cs="Arial"/>
                      <w:b/>
                      <w:bCs/>
                      <w:color w:val="44546A" w:themeColor="text2"/>
                      <w:sz w:val="16"/>
                      <w:szCs w:val="16"/>
                      <w:lang w:val="en-GB"/>
                    </w:rPr>
                  </w:pPr>
                </w:p>
              </w:tc>
              <w:tc>
                <w:tcPr>
                  <w:tcW w:w="2167" w:type="pct"/>
                  <w:vMerge/>
                  <w:tcBorders>
                    <w:top w:val="single" w:sz="8" w:space="0" w:color="B8CCE4"/>
                    <w:left w:val="single" w:sz="8" w:space="0" w:color="B8CCE4"/>
                    <w:bottom w:val="single" w:sz="12" w:space="0" w:color="95B3D7"/>
                    <w:right w:val="single" w:sz="8" w:space="0" w:color="B8CCE4"/>
                  </w:tcBorders>
                  <w:vAlign w:val="center"/>
                  <w:hideMark/>
                </w:tcPr>
                <w:p w14:paraId="77821FE9" w14:textId="77777777" w:rsidR="003A6D52" w:rsidRPr="006B1851" w:rsidRDefault="003A6D52" w:rsidP="009240B8">
                  <w:pPr>
                    <w:rPr>
                      <w:rFonts w:eastAsia="Times New Roman" w:cs="Arial"/>
                      <w:b/>
                      <w:bCs/>
                      <w:color w:val="44546A" w:themeColor="text2"/>
                      <w:sz w:val="16"/>
                      <w:szCs w:val="16"/>
                      <w:lang w:val="en-GB"/>
                    </w:rPr>
                  </w:pPr>
                </w:p>
              </w:tc>
            </w:tr>
            <w:tr w:rsidR="003A6D52" w:rsidRPr="006B1851" w14:paraId="23801416" w14:textId="77777777" w:rsidTr="009240B8">
              <w:trPr>
                <w:trHeight w:val="255"/>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1FA68C46"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Requirement Gathering and Analysis</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53601885"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T</w:t>
                  </w:r>
                  <w:r w:rsidRPr="0094088F">
                    <w:rPr>
                      <w:rFonts w:eastAsia="Times New Roman" w:cs="Arial"/>
                      <w:color w:val="44546A" w:themeColor="text2"/>
                      <w:sz w:val="16"/>
                      <w:szCs w:val="16"/>
                    </w:rPr>
                    <w:t xml:space="preserve">he team should meet with </w:t>
                  </w:r>
                  <w:r w:rsidRPr="006B1851">
                    <w:rPr>
                      <w:rFonts w:eastAsia="Times New Roman" w:cs="Arial"/>
                      <w:color w:val="44546A" w:themeColor="text2"/>
                      <w:sz w:val="16"/>
                      <w:szCs w:val="16"/>
                    </w:rPr>
                    <w:t>ISS to scope the details of project and ensure the achievement of business objectives.</w:t>
                  </w:r>
                </w:p>
              </w:tc>
              <w:tc>
                <w:tcPr>
                  <w:tcW w:w="2167" w:type="pct"/>
                  <w:tcBorders>
                    <w:top w:val="nil"/>
                    <w:left w:val="nil"/>
                    <w:bottom w:val="nil"/>
                    <w:right w:val="single" w:sz="8" w:space="0" w:color="B8CCE4"/>
                  </w:tcBorders>
                  <w:shd w:val="clear" w:color="auto" w:fill="auto"/>
                  <w:vAlign w:val="center"/>
                  <w:hideMark/>
                </w:tcPr>
                <w:p w14:paraId="28997DE9" w14:textId="72AF274B"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1.        Gather &amp; </w:t>
                  </w:r>
                  <w:r w:rsidR="000C0CA8" w:rsidRPr="0094088F">
                    <w:rPr>
                      <w:rFonts w:eastAsia="Times New Roman" w:cs="Arial"/>
                      <w:color w:val="44546A" w:themeColor="text2"/>
                      <w:sz w:val="16"/>
                      <w:szCs w:val="16"/>
                    </w:rPr>
                    <w:t>Analyse</w:t>
                  </w:r>
                  <w:r w:rsidRPr="006B1851">
                    <w:rPr>
                      <w:rFonts w:eastAsia="Times New Roman" w:cs="Arial"/>
                      <w:color w:val="44546A" w:themeColor="text2"/>
                      <w:sz w:val="16"/>
                      <w:szCs w:val="16"/>
                    </w:rPr>
                    <w:t xml:space="preserve"> Requirements</w:t>
                  </w:r>
                </w:p>
              </w:tc>
            </w:tr>
            <w:tr w:rsidR="003A6D52" w:rsidRPr="006B1851" w14:paraId="74C922D7"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038F4B90"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2B52964D"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1A5CCA49"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2.        Define internal and External Design</w:t>
                  </w:r>
                </w:p>
              </w:tc>
            </w:tr>
            <w:tr w:rsidR="003A6D52" w:rsidRPr="006B1851" w14:paraId="67661BD5"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634A8784"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D3DC512"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05BE0F85"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3.        </w:t>
                  </w:r>
                  <w:r w:rsidRPr="0094088F">
                    <w:rPr>
                      <w:rFonts w:eastAsia="Times New Roman" w:cs="Arial"/>
                      <w:color w:val="44546A" w:themeColor="text2"/>
                      <w:sz w:val="16"/>
                      <w:szCs w:val="16"/>
                    </w:rPr>
                    <w:t>Prioritize</w:t>
                  </w:r>
                  <w:r w:rsidRPr="006B1851">
                    <w:rPr>
                      <w:rFonts w:eastAsia="Times New Roman" w:cs="Arial"/>
                      <w:color w:val="44546A" w:themeColor="text2"/>
                      <w:sz w:val="16"/>
                      <w:szCs w:val="16"/>
                    </w:rPr>
                    <w:t xml:space="preserve"> &amp; Consolidate Requirements</w:t>
                  </w:r>
                </w:p>
              </w:tc>
            </w:tr>
            <w:tr w:rsidR="003A6D52" w:rsidRPr="006B1851" w14:paraId="12F80A1E"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5346B543"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5AA4A0FB"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78C0AE9F"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4.        Establish Functional Baseline</w:t>
                  </w:r>
                </w:p>
              </w:tc>
            </w:tr>
            <w:tr w:rsidR="003A6D52" w:rsidRPr="006B1851" w14:paraId="5BC4D15D" w14:textId="77777777" w:rsidTr="009240B8">
              <w:trPr>
                <w:trHeight w:val="24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50A8DA38"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Technical Construction</w:t>
                  </w:r>
                </w:p>
              </w:tc>
              <w:tc>
                <w:tcPr>
                  <w:tcW w:w="2072" w:type="pct"/>
                  <w:tcBorders>
                    <w:top w:val="nil"/>
                    <w:left w:val="nil"/>
                    <w:bottom w:val="nil"/>
                    <w:right w:val="single" w:sz="8" w:space="0" w:color="B8CCE4"/>
                  </w:tcBorders>
                  <w:shd w:val="clear" w:color="auto" w:fill="auto"/>
                  <w:vAlign w:val="center"/>
                  <w:hideMark/>
                </w:tcPr>
                <w:p w14:paraId="78C86E75"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To develop the source code in accordance to the design.</w:t>
                  </w:r>
                </w:p>
              </w:tc>
              <w:tc>
                <w:tcPr>
                  <w:tcW w:w="2167" w:type="pct"/>
                  <w:tcBorders>
                    <w:top w:val="nil"/>
                    <w:left w:val="nil"/>
                    <w:bottom w:val="nil"/>
                    <w:right w:val="single" w:sz="8" w:space="0" w:color="B8CCE4"/>
                  </w:tcBorders>
                  <w:shd w:val="clear" w:color="auto" w:fill="auto"/>
                  <w:vAlign w:val="center"/>
                  <w:hideMark/>
                </w:tcPr>
                <w:p w14:paraId="3C426FB9"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1.        Setup Development Environment</w:t>
                  </w:r>
                </w:p>
              </w:tc>
            </w:tr>
            <w:tr w:rsidR="003A6D52" w:rsidRPr="006B1851" w14:paraId="06BAC0A8"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28A0CFBA" w14:textId="77777777" w:rsidR="003A6D52" w:rsidRPr="006B1851" w:rsidRDefault="003A6D52" w:rsidP="009240B8">
                  <w:pPr>
                    <w:rPr>
                      <w:rFonts w:eastAsia="Times New Roman" w:cs="Arial"/>
                      <w:b/>
                      <w:bCs/>
                      <w:color w:val="44546A" w:themeColor="text2"/>
                      <w:sz w:val="16"/>
                      <w:szCs w:val="16"/>
                      <w:lang w:val="en-GB"/>
                    </w:rPr>
                  </w:pP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3C4DDE79"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To perform unit testing to ensure the quality before the components are integrated as a whole project</w:t>
                  </w:r>
                </w:p>
              </w:tc>
              <w:tc>
                <w:tcPr>
                  <w:tcW w:w="2167" w:type="pct"/>
                  <w:tcBorders>
                    <w:top w:val="nil"/>
                    <w:left w:val="nil"/>
                    <w:bottom w:val="nil"/>
                    <w:right w:val="single" w:sz="8" w:space="0" w:color="B8CCE4"/>
                  </w:tcBorders>
                  <w:shd w:val="clear" w:color="auto" w:fill="auto"/>
                  <w:vAlign w:val="center"/>
                  <w:hideMark/>
                </w:tcPr>
                <w:p w14:paraId="125CA1E0"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2.        </w:t>
                  </w:r>
                  <w:r w:rsidRPr="0094088F">
                    <w:rPr>
                      <w:rFonts w:eastAsia="Times New Roman" w:cs="Arial"/>
                      <w:color w:val="44546A" w:themeColor="text2"/>
                      <w:sz w:val="16"/>
                      <w:szCs w:val="16"/>
                    </w:rPr>
                    <w:t xml:space="preserve">Understand the System Context, </w:t>
                  </w:r>
                  <w:r w:rsidRPr="006B1851">
                    <w:rPr>
                      <w:rFonts w:eastAsia="Times New Roman" w:cs="Arial"/>
                      <w:color w:val="44546A" w:themeColor="text2"/>
                      <w:sz w:val="16"/>
                      <w:szCs w:val="16"/>
                    </w:rPr>
                    <w:t>Design</w:t>
                  </w:r>
                </w:p>
              </w:tc>
            </w:tr>
            <w:tr w:rsidR="003A6D52" w:rsidRPr="006B1851" w14:paraId="70FDD1C5"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457D9BF0"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ED414C9"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92E519E"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3.        Perform Coding</w:t>
                  </w:r>
                </w:p>
              </w:tc>
            </w:tr>
            <w:tr w:rsidR="003A6D52" w:rsidRPr="006B1851" w14:paraId="5E97158A"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54655552"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E871436"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2F1F4B43"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4.        Conduct Unit Testing</w:t>
                  </w:r>
                </w:p>
              </w:tc>
            </w:tr>
            <w:tr w:rsidR="003A6D52" w:rsidRPr="006B1851" w14:paraId="3F466C3F" w14:textId="77777777" w:rsidTr="009240B8">
              <w:trPr>
                <w:trHeight w:val="48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652244EB"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Integration Testing and acceptance testing</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6EBAD9E3"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To ensure interface compatibility and confirm that the integrated system hardware and system software meets requirements and is ready for acceptance testing.</w:t>
                  </w:r>
                </w:p>
              </w:tc>
              <w:tc>
                <w:tcPr>
                  <w:tcW w:w="2167" w:type="pct"/>
                  <w:tcBorders>
                    <w:top w:val="nil"/>
                    <w:left w:val="nil"/>
                    <w:bottom w:val="nil"/>
                    <w:right w:val="single" w:sz="8" w:space="0" w:color="B8CCE4"/>
                  </w:tcBorders>
                  <w:shd w:val="clear" w:color="auto" w:fill="auto"/>
                  <w:vAlign w:val="center"/>
                  <w:hideMark/>
                </w:tcPr>
                <w:p w14:paraId="1145D699"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1.        Prepare System Test Specifications</w:t>
                  </w:r>
                </w:p>
              </w:tc>
            </w:tr>
            <w:tr w:rsidR="003A6D52" w:rsidRPr="006B1851" w14:paraId="78FB03E2"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0BB37D5D"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FDD0F68"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5EA4F294"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2.        Prepare for Test Execution</w:t>
                  </w:r>
                </w:p>
              </w:tc>
            </w:tr>
            <w:tr w:rsidR="003A6D52" w:rsidRPr="006B1851" w14:paraId="13230536"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50D0F96D"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BFD9C0B"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4B583CD8"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3.        Conduct System Integration Testing</w:t>
                  </w:r>
                </w:p>
              </w:tc>
            </w:tr>
            <w:tr w:rsidR="003A6D52" w:rsidRPr="006B1851" w14:paraId="3F90B49F"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418B9AD2"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23BF3897"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79EACB93"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4.        Evaluate Testing</w:t>
                  </w:r>
                </w:p>
              </w:tc>
            </w:tr>
            <w:tr w:rsidR="003A6D52" w:rsidRPr="006B1851" w14:paraId="3AD137F6"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2D6E1918"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3C585AF"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7BA66DDA"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5.        Establish Product Baseline</w:t>
                  </w:r>
                </w:p>
              </w:tc>
            </w:tr>
            <w:tr w:rsidR="003A6D52" w:rsidRPr="006B1851" w14:paraId="5E72D8EB"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075CA446"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0816C4FC"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6C8FA9D2"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 </w:t>
                  </w:r>
                </w:p>
              </w:tc>
            </w:tr>
            <w:tr w:rsidR="003A6D52" w:rsidRPr="006B1851" w14:paraId="2443E335" w14:textId="77777777" w:rsidTr="009240B8">
              <w:trPr>
                <w:trHeight w:val="24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76F8A47B"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Acceptance Testing</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3BCAFF37"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To obtain ISS </w:t>
                  </w:r>
                  <w:r w:rsidRPr="0094088F">
                    <w:rPr>
                      <w:rFonts w:eastAsia="Times New Roman" w:cs="Arial"/>
                      <w:color w:val="44546A" w:themeColor="text2"/>
                      <w:sz w:val="16"/>
                      <w:szCs w:val="16"/>
                    </w:rPr>
                    <w:t xml:space="preserve">user </w:t>
                  </w:r>
                  <w:r w:rsidRPr="006B1851">
                    <w:rPr>
                      <w:rFonts w:eastAsia="Times New Roman" w:cs="Arial"/>
                      <w:color w:val="44546A" w:themeColor="text2"/>
                      <w:sz w:val="16"/>
                      <w:szCs w:val="16"/>
                    </w:rPr>
                    <w:t>acceptance that the system meets the requirements.</w:t>
                  </w:r>
                </w:p>
              </w:tc>
              <w:tc>
                <w:tcPr>
                  <w:tcW w:w="2167" w:type="pct"/>
                  <w:tcBorders>
                    <w:top w:val="nil"/>
                    <w:left w:val="nil"/>
                    <w:bottom w:val="nil"/>
                    <w:right w:val="single" w:sz="8" w:space="0" w:color="B8CCE4"/>
                  </w:tcBorders>
                  <w:shd w:val="clear" w:color="auto" w:fill="auto"/>
                  <w:vAlign w:val="center"/>
                  <w:hideMark/>
                </w:tcPr>
                <w:p w14:paraId="75ADB69F"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1.        Plan for Acceptance Testing</w:t>
                  </w:r>
                </w:p>
              </w:tc>
            </w:tr>
            <w:tr w:rsidR="003A6D52" w:rsidRPr="006B1851" w14:paraId="615A1F23"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5B701C07"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6F02616"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75F20942"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2.        Conduct Training for Acceptance Testing</w:t>
                  </w:r>
                </w:p>
              </w:tc>
            </w:tr>
            <w:tr w:rsidR="003A6D52" w:rsidRPr="006B1851" w14:paraId="795D0402"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59696CC9"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C7F4A83"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7A5A6837"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3.        Prepare for Acceptance Test Execution</w:t>
                  </w:r>
                </w:p>
              </w:tc>
            </w:tr>
            <w:tr w:rsidR="003A6D52" w:rsidRPr="006B1851" w14:paraId="1CC9F421"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006FAEA7"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578BDBC3"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B7AB04B"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4.        ISS Evaluate Testing</w:t>
                  </w:r>
                </w:p>
              </w:tc>
            </w:tr>
            <w:tr w:rsidR="003A6D52" w:rsidRPr="006B1851" w14:paraId="5AE9194D"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0AA76963"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5382B4CF"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585F4BBB"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5.        Obtain Customer Acceptance Sign-off</w:t>
                  </w:r>
                </w:p>
              </w:tc>
            </w:tr>
            <w:tr w:rsidR="003A6D52" w:rsidRPr="006B1851" w14:paraId="0BEAAE6A"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3B7C8D0B"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43BB251"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7134A6AA"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 </w:t>
                  </w:r>
                </w:p>
              </w:tc>
            </w:tr>
            <w:tr w:rsidR="003A6D52" w:rsidRPr="006B1851" w14:paraId="0D8F481D" w14:textId="77777777" w:rsidTr="009240B8">
              <w:trPr>
                <w:trHeight w:val="48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4531C64A"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 xml:space="preserve">Delivery </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2190DE0D"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To deploy the system into production (ISS standalone server) environment.</w:t>
                  </w:r>
                </w:p>
              </w:tc>
              <w:tc>
                <w:tcPr>
                  <w:tcW w:w="2167" w:type="pct"/>
                  <w:tcBorders>
                    <w:top w:val="nil"/>
                    <w:left w:val="nil"/>
                    <w:bottom w:val="nil"/>
                    <w:right w:val="single" w:sz="8" w:space="0" w:color="B8CCE4"/>
                  </w:tcBorders>
                  <w:shd w:val="clear" w:color="auto" w:fill="auto"/>
                  <w:vAlign w:val="center"/>
                  <w:hideMark/>
                </w:tcPr>
                <w:p w14:paraId="4DA3520B"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1.        Software must be packed by following ISS’s standard</w:t>
                  </w:r>
                </w:p>
              </w:tc>
            </w:tr>
            <w:tr w:rsidR="003A6D52" w:rsidRPr="006B1851" w14:paraId="765156EB" w14:textId="77777777" w:rsidTr="009240B8">
              <w:trPr>
                <w:trHeight w:val="720"/>
              </w:trPr>
              <w:tc>
                <w:tcPr>
                  <w:tcW w:w="761" w:type="pct"/>
                  <w:vMerge/>
                  <w:tcBorders>
                    <w:top w:val="nil"/>
                    <w:left w:val="single" w:sz="8" w:space="0" w:color="B8CCE4"/>
                    <w:bottom w:val="single" w:sz="8" w:space="0" w:color="B8CCE4"/>
                    <w:right w:val="single" w:sz="8" w:space="0" w:color="B8CCE4"/>
                  </w:tcBorders>
                  <w:vAlign w:val="center"/>
                  <w:hideMark/>
                </w:tcPr>
                <w:p w14:paraId="4CCE4B63"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212F006A"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32FA81E"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2.        Deployment guideline must be provided in ISS production (ISS standalone server) format</w:t>
                  </w:r>
                </w:p>
              </w:tc>
            </w:tr>
            <w:tr w:rsidR="003A6D52" w:rsidRPr="006B1851" w14:paraId="2EC8888D" w14:textId="77777777" w:rsidTr="009240B8">
              <w:trPr>
                <w:trHeight w:val="720"/>
              </w:trPr>
              <w:tc>
                <w:tcPr>
                  <w:tcW w:w="761" w:type="pct"/>
                  <w:vMerge/>
                  <w:tcBorders>
                    <w:top w:val="nil"/>
                    <w:left w:val="single" w:sz="8" w:space="0" w:color="B8CCE4"/>
                    <w:bottom w:val="single" w:sz="8" w:space="0" w:color="B8CCE4"/>
                    <w:right w:val="single" w:sz="8" w:space="0" w:color="B8CCE4"/>
                  </w:tcBorders>
                  <w:vAlign w:val="center"/>
                  <w:hideMark/>
                </w:tcPr>
                <w:p w14:paraId="29807546"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01FDAAB"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1149C9A" w14:textId="77777777" w:rsidR="003A6D52" w:rsidRPr="006B1851" w:rsidRDefault="003A6D52" w:rsidP="009240B8">
                  <w:pPr>
                    <w:rPr>
                      <w:rFonts w:eastAsia="Times New Roman" w:cs="Arial"/>
                      <w:color w:val="44546A" w:themeColor="text2"/>
                      <w:sz w:val="16"/>
                      <w:szCs w:val="16"/>
                      <w:lang w:val="en-GB"/>
                    </w:rPr>
                  </w:pPr>
                  <w:r w:rsidRPr="006B1851">
                    <w:rPr>
                      <w:rFonts w:eastAsia="Calibri" w:cs="Arial"/>
                      <w:color w:val="44546A" w:themeColor="text2"/>
                      <w:sz w:val="16"/>
                      <w:szCs w:val="16"/>
                    </w:rPr>
                    <w:t xml:space="preserve">3.        </w:t>
                  </w:r>
                  <w:r w:rsidRPr="0094088F">
                    <w:rPr>
                      <w:rFonts w:eastAsia="Calibri" w:cs="Arial"/>
                      <w:color w:val="44546A" w:themeColor="text2"/>
                      <w:sz w:val="16"/>
                      <w:szCs w:val="16"/>
                    </w:rPr>
                    <w:t>P</w:t>
                  </w:r>
                  <w:r w:rsidRPr="006B1851">
                    <w:rPr>
                      <w:rFonts w:eastAsia="Calibri" w:cs="Arial"/>
                      <w:color w:val="44546A" w:themeColor="text2"/>
                      <w:sz w:val="16"/>
                      <w:szCs w:val="16"/>
                    </w:rPr>
                    <w:t>roduction (ISS standalone server) support and troubleshooting process must be defined.</w:t>
                  </w:r>
                </w:p>
              </w:tc>
            </w:tr>
            <w:tr w:rsidR="003A6D52" w:rsidRPr="006B1851" w14:paraId="09183BEE"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5E2B636F"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1928DD7"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2E5835E4"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w:t>
                  </w:r>
                </w:p>
              </w:tc>
            </w:tr>
          </w:tbl>
          <w:p w14:paraId="01BFD39C" w14:textId="77777777" w:rsidR="003A6D52" w:rsidRPr="006B1851" w:rsidRDefault="003A6D52" w:rsidP="009240B8">
            <w:pPr>
              <w:rPr>
                <w:rFonts w:cs="Arial"/>
                <w:b/>
                <w:lang w:val="en-GB"/>
              </w:rPr>
            </w:pPr>
          </w:p>
        </w:tc>
      </w:tr>
    </w:tbl>
    <w:p w14:paraId="3D447595" w14:textId="77777777" w:rsidR="003A6D52" w:rsidRDefault="003A6D52" w:rsidP="003A6D52">
      <w:pPr>
        <w:rPr>
          <w:rFonts w:cs="Arial"/>
        </w:rPr>
      </w:pPr>
    </w:p>
    <w:p w14:paraId="065FB557" w14:textId="77777777" w:rsidR="003A6D52" w:rsidRPr="00824692" w:rsidRDefault="003A6D52" w:rsidP="003A6D52">
      <w:pPr>
        <w:jc w:val="center"/>
        <w:rPr>
          <w:rFonts w:cs="Arial"/>
          <w:b/>
        </w:rPr>
      </w:pPr>
      <w:r w:rsidRPr="00824692">
        <w:rPr>
          <w:rFonts w:cs="Arial"/>
          <w:b/>
        </w:rPr>
        <w:t>Team Formation &amp; Registration</w:t>
      </w:r>
    </w:p>
    <w:p w14:paraId="20BC86C6" w14:textId="77777777" w:rsidR="003A6D52" w:rsidRDefault="003A6D52" w:rsidP="003A6D52">
      <w:pPr>
        <w:rPr>
          <w:rFonts w:cs="Arial"/>
        </w:rPr>
      </w:pPr>
    </w:p>
    <w:p w14:paraId="7B8B2E4C" w14:textId="77777777" w:rsidR="003A6D52" w:rsidRPr="000E559E" w:rsidRDefault="003A6D52" w:rsidP="003A6D52">
      <w:pPr>
        <w:rPr>
          <w:rFonts w:cs="Arial"/>
        </w:rPr>
      </w:pPr>
    </w:p>
    <w:tbl>
      <w:tblPr>
        <w:tblStyle w:val="TableGrid"/>
        <w:tblW w:w="0" w:type="auto"/>
        <w:tblLook w:val="04A0" w:firstRow="1" w:lastRow="0" w:firstColumn="1" w:lastColumn="0" w:noHBand="0" w:noVBand="1"/>
      </w:tblPr>
      <w:tblGrid>
        <w:gridCol w:w="9016"/>
      </w:tblGrid>
      <w:tr w:rsidR="003A6D52" w:rsidRPr="000E559E" w14:paraId="0A48CA7F" w14:textId="77777777" w:rsidTr="009240B8">
        <w:tc>
          <w:tcPr>
            <w:tcW w:w="9017" w:type="dxa"/>
          </w:tcPr>
          <w:p w14:paraId="257C07AE" w14:textId="77777777" w:rsidR="003A6D52" w:rsidRPr="00687D80" w:rsidRDefault="003A6D52" w:rsidP="009240B8">
            <w:pPr>
              <w:rPr>
                <w:rFonts w:cs="Arial"/>
              </w:rPr>
            </w:pPr>
            <w:r w:rsidRPr="00687D80">
              <w:rPr>
                <w:rFonts w:cs="Arial"/>
              </w:rPr>
              <w:t xml:space="preserve">Team Name: </w:t>
            </w:r>
          </w:p>
          <w:p w14:paraId="223F719C" w14:textId="77777777" w:rsidR="003A6D52" w:rsidRPr="00687D80" w:rsidRDefault="003A6D52" w:rsidP="009240B8">
            <w:pPr>
              <w:rPr>
                <w:rFonts w:cs="Arial"/>
              </w:rPr>
            </w:pPr>
          </w:p>
          <w:p w14:paraId="76F62783" w14:textId="5409C83D" w:rsidR="003A6D52" w:rsidRPr="00687D80" w:rsidRDefault="003A6D52" w:rsidP="009240B8">
            <w:pPr>
              <w:rPr>
                <w:rFonts w:cs="Arial"/>
              </w:rPr>
            </w:pPr>
            <w:r>
              <w:rPr>
                <w:rFonts w:cs="Arial" w:hint="eastAsia"/>
              </w:rPr>
              <w:t>I</w:t>
            </w:r>
            <w:r>
              <w:rPr>
                <w:rFonts w:cs="Arial"/>
              </w:rPr>
              <w:t>SS-2023-</w:t>
            </w:r>
            <w:r w:rsidR="00AD0625">
              <w:rPr>
                <w:rFonts w:cs="Arial"/>
              </w:rPr>
              <w:t>IG4U</w:t>
            </w:r>
          </w:p>
          <w:p w14:paraId="5C56D57C" w14:textId="77777777" w:rsidR="003A6D52" w:rsidRPr="00687D80" w:rsidRDefault="003A6D52" w:rsidP="009240B8">
            <w:pPr>
              <w:rPr>
                <w:rFonts w:cs="Arial"/>
              </w:rPr>
            </w:pPr>
          </w:p>
        </w:tc>
      </w:tr>
      <w:tr w:rsidR="003A6D52" w:rsidRPr="000E559E" w14:paraId="6DF64CF7" w14:textId="77777777" w:rsidTr="009240B8">
        <w:tc>
          <w:tcPr>
            <w:tcW w:w="9017" w:type="dxa"/>
          </w:tcPr>
          <w:p w14:paraId="258D1273" w14:textId="77777777" w:rsidR="003A6D52" w:rsidRPr="00687D80" w:rsidRDefault="003A6D52" w:rsidP="009240B8">
            <w:pPr>
              <w:rPr>
                <w:rFonts w:cs="Arial"/>
              </w:rPr>
            </w:pPr>
            <w:r w:rsidRPr="00687D80">
              <w:rPr>
                <w:rFonts w:cs="Arial"/>
              </w:rPr>
              <w:t>Project Title</w:t>
            </w:r>
            <w:r>
              <w:rPr>
                <w:rFonts w:cs="Arial"/>
              </w:rPr>
              <w:t xml:space="preserve"> (repeated)</w:t>
            </w:r>
            <w:r w:rsidRPr="00687D80">
              <w:rPr>
                <w:rFonts w:cs="Arial"/>
              </w:rPr>
              <w:t xml:space="preserve">: </w:t>
            </w:r>
          </w:p>
          <w:p w14:paraId="300994FA" w14:textId="77777777" w:rsidR="003A6D52" w:rsidRPr="00687D80" w:rsidRDefault="003A6D52" w:rsidP="009240B8">
            <w:pPr>
              <w:rPr>
                <w:rFonts w:cs="Arial"/>
                <w:color w:val="44546A" w:themeColor="text2"/>
              </w:rPr>
            </w:pPr>
          </w:p>
          <w:p w14:paraId="7AA5146E" w14:textId="77777777" w:rsidR="003A6D52" w:rsidRPr="00797B26" w:rsidRDefault="003A6D52" w:rsidP="009240B8">
            <w:pPr>
              <w:rPr>
                <w:rFonts w:cs="Arial"/>
                <w:color w:val="44546A" w:themeColor="text2"/>
              </w:rPr>
            </w:pPr>
            <w:r w:rsidRPr="000E559E">
              <w:rPr>
                <w:rFonts w:cs="Arial"/>
                <w:color w:val="44546A" w:themeColor="text2"/>
              </w:rPr>
              <w:t>ISS Project –</w:t>
            </w:r>
            <w:r>
              <w:rPr>
                <w:rFonts w:cs="Arial"/>
                <w:color w:val="44546A" w:themeColor="text2"/>
              </w:rPr>
              <w:t>IG4U--</w:t>
            </w:r>
            <w:r w:rsidRPr="000E559E">
              <w:rPr>
                <w:rFonts w:cs="Arial"/>
                <w:color w:val="44546A" w:themeColor="text2"/>
              </w:rPr>
              <w:t>In</w:t>
            </w:r>
            <w:r>
              <w:rPr>
                <w:rFonts w:cs="Arial"/>
                <w:color w:val="44546A" w:themeColor="text2"/>
              </w:rPr>
              <w:t>telligent Instagram Profile Analysis System</w:t>
            </w:r>
          </w:p>
          <w:p w14:paraId="2A0DC975" w14:textId="77777777" w:rsidR="003A6D52" w:rsidRPr="00687D80" w:rsidRDefault="003A6D52" w:rsidP="009240B8">
            <w:pPr>
              <w:rPr>
                <w:rFonts w:cs="Arial"/>
              </w:rPr>
            </w:pPr>
          </w:p>
        </w:tc>
      </w:tr>
      <w:tr w:rsidR="003A6D52" w:rsidRPr="000E559E" w14:paraId="2E2AE2D0" w14:textId="77777777" w:rsidTr="009240B8">
        <w:tc>
          <w:tcPr>
            <w:tcW w:w="9017" w:type="dxa"/>
          </w:tcPr>
          <w:p w14:paraId="1CF39A2A" w14:textId="77777777" w:rsidR="003A6D52" w:rsidRPr="00687D80" w:rsidRDefault="003A6D52" w:rsidP="009240B8">
            <w:pPr>
              <w:rPr>
                <w:rFonts w:cs="Arial"/>
              </w:rPr>
            </w:pPr>
            <w:r w:rsidRPr="00687D80">
              <w:rPr>
                <w:rFonts w:cs="Arial"/>
              </w:rPr>
              <w:t>System Name</w:t>
            </w:r>
            <w:r>
              <w:rPr>
                <w:rFonts w:cs="Arial"/>
              </w:rPr>
              <w:t xml:space="preserve"> (if decided)</w:t>
            </w:r>
            <w:r w:rsidRPr="00687D80">
              <w:rPr>
                <w:rFonts w:cs="Arial"/>
              </w:rPr>
              <w:t xml:space="preserve">: </w:t>
            </w:r>
          </w:p>
          <w:p w14:paraId="486E0F9B" w14:textId="77777777" w:rsidR="003A6D52" w:rsidRPr="00687D80" w:rsidRDefault="003A6D52" w:rsidP="009240B8">
            <w:pPr>
              <w:rPr>
                <w:rFonts w:cs="Arial"/>
                <w:color w:val="44546A" w:themeColor="text2"/>
              </w:rPr>
            </w:pPr>
          </w:p>
          <w:p w14:paraId="415978B0" w14:textId="77777777" w:rsidR="003A6D52" w:rsidRPr="00687D80" w:rsidRDefault="003A6D52" w:rsidP="009240B8">
            <w:pPr>
              <w:rPr>
                <w:rFonts w:cs="Arial"/>
                <w:color w:val="44546A" w:themeColor="text2"/>
              </w:rPr>
            </w:pPr>
            <w:r>
              <w:rPr>
                <w:rFonts w:cs="Arial"/>
                <w:color w:val="44546A" w:themeColor="text2"/>
              </w:rPr>
              <w:t>Profile Analysis &amp; Recommend System</w:t>
            </w:r>
          </w:p>
          <w:p w14:paraId="2077C770" w14:textId="77777777" w:rsidR="003A6D52" w:rsidRPr="00687D80" w:rsidRDefault="003A6D52" w:rsidP="009240B8">
            <w:pPr>
              <w:rPr>
                <w:rFonts w:cs="Arial"/>
              </w:rPr>
            </w:pPr>
          </w:p>
        </w:tc>
      </w:tr>
      <w:tr w:rsidR="003A6D52" w:rsidRPr="000E559E" w14:paraId="09398A3F" w14:textId="77777777" w:rsidTr="009240B8">
        <w:tc>
          <w:tcPr>
            <w:tcW w:w="9017" w:type="dxa"/>
            <w:shd w:val="clear" w:color="auto" w:fill="E7E6E6" w:themeFill="background2"/>
          </w:tcPr>
          <w:p w14:paraId="3E4C1835" w14:textId="77777777" w:rsidR="003A6D52" w:rsidRPr="00687D80" w:rsidRDefault="003A6D52" w:rsidP="009240B8">
            <w:pPr>
              <w:rPr>
                <w:rFonts w:cs="Arial"/>
              </w:rPr>
            </w:pPr>
          </w:p>
          <w:p w14:paraId="08499082" w14:textId="77777777" w:rsidR="003A6D52" w:rsidRPr="00687D80" w:rsidRDefault="003A6D52" w:rsidP="009240B8">
            <w:pPr>
              <w:rPr>
                <w:rFonts w:cs="Arial"/>
              </w:rPr>
            </w:pPr>
          </w:p>
        </w:tc>
      </w:tr>
      <w:tr w:rsidR="003A6D52" w:rsidRPr="000E559E" w14:paraId="6EC51B20" w14:textId="77777777" w:rsidTr="009240B8">
        <w:tc>
          <w:tcPr>
            <w:tcW w:w="9017" w:type="dxa"/>
          </w:tcPr>
          <w:p w14:paraId="7F793D25" w14:textId="77777777" w:rsidR="003A6D52" w:rsidRPr="00687D80" w:rsidRDefault="003A6D52" w:rsidP="009240B8">
            <w:pPr>
              <w:rPr>
                <w:rFonts w:cs="Arial"/>
              </w:rPr>
            </w:pPr>
            <w:r w:rsidRPr="00687D80">
              <w:rPr>
                <w:rFonts w:cs="Arial"/>
              </w:rPr>
              <w:t xml:space="preserve">Team Member 1 Name: </w:t>
            </w:r>
          </w:p>
          <w:p w14:paraId="692B9F5D" w14:textId="77777777" w:rsidR="003A6D52" w:rsidRDefault="003A6D52" w:rsidP="009240B8">
            <w:pPr>
              <w:rPr>
                <w:rFonts w:cs="Arial"/>
              </w:rPr>
            </w:pPr>
          </w:p>
          <w:p w14:paraId="498D946B" w14:textId="77777777" w:rsidR="003A6D52" w:rsidRPr="00687D80" w:rsidRDefault="003A6D52" w:rsidP="009240B8">
            <w:pPr>
              <w:rPr>
                <w:rFonts w:cs="Arial"/>
              </w:rPr>
            </w:pPr>
            <w:r>
              <w:rPr>
                <w:rFonts w:cs="Arial" w:hint="eastAsia"/>
              </w:rPr>
              <w:t>Z</w:t>
            </w:r>
            <w:r>
              <w:rPr>
                <w:rFonts w:cs="Arial"/>
              </w:rPr>
              <w:t>hou Zhibiao</w:t>
            </w:r>
          </w:p>
          <w:p w14:paraId="57839A59" w14:textId="77777777" w:rsidR="003A6D52" w:rsidRPr="00687D80" w:rsidRDefault="003A6D52" w:rsidP="009240B8">
            <w:pPr>
              <w:rPr>
                <w:rFonts w:cs="Arial"/>
              </w:rPr>
            </w:pPr>
          </w:p>
        </w:tc>
      </w:tr>
      <w:tr w:rsidR="003A6D52" w:rsidRPr="000E559E" w14:paraId="7F505688" w14:textId="77777777" w:rsidTr="009240B8">
        <w:tc>
          <w:tcPr>
            <w:tcW w:w="9017" w:type="dxa"/>
          </w:tcPr>
          <w:p w14:paraId="1AAE8FD1" w14:textId="77777777" w:rsidR="003A6D52" w:rsidRPr="00687D80" w:rsidRDefault="003A6D52" w:rsidP="009240B8">
            <w:pPr>
              <w:rPr>
                <w:rFonts w:cs="Arial"/>
              </w:rPr>
            </w:pPr>
            <w:r w:rsidRPr="00687D80">
              <w:rPr>
                <w:rFonts w:cs="Arial"/>
              </w:rPr>
              <w:t xml:space="preserve">Team Member 1 Matriculation Number: </w:t>
            </w:r>
          </w:p>
          <w:p w14:paraId="35CFFBB3" w14:textId="77777777" w:rsidR="003A6D52" w:rsidRDefault="003A6D52" w:rsidP="009240B8">
            <w:pPr>
              <w:rPr>
                <w:rFonts w:cs="Arial"/>
              </w:rPr>
            </w:pPr>
          </w:p>
          <w:p w14:paraId="06F7D367" w14:textId="77777777" w:rsidR="003A6D52" w:rsidRPr="00687D80" w:rsidRDefault="003A6D52" w:rsidP="009240B8">
            <w:pPr>
              <w:rPr>
                <w:rFonts w:cs="Arial"/>
              </w:rPr>
            </w:pPr>
            <w:r>
              <w:rPr>
                <w:rFonts w:cs="Arial" w:hint="eastAsia"/>
              </w:rPr>
              <w:t>A</w:t>
            </w:r>
            <w:r>
              <w:rPr>
                <w:rFonts w:cs="Arial"/>
              </w:rPr>
              <w:t>0269368J</w:t>
            </w:r>
          </w:p>
          <w:p w14:paraId="6C75D3EF" w14:textId="77777777" w:rsidR="003A6D52" w:rsidRPr="00687D80" w:rsidRDefault="003A6D52" w:rsidP="009240B8">
            <w:pPr>
              <w:rPr>
                <w:rFonts w:cs="Arial"/>
              </w:rPr>
            </w:pPr>
          </w:p>
        </w:tc>
      </w:tr>
      <w:tr w:rsidR="003A6D52" w:rsidRPr="000E559E" w14:paraId="477FB482" w14:textId="77777777" w:rsidTr="009240B8">
        <w:tc>
          <w:tcPr>
            <w:tcW w:w="9017" w:type="dxa"/>
          </w:tcPr>
          <w:p w14:paraId="48149006" w14:textId="77777777" w:rsidR="003A6D52" w:rsidRPr="00687D80" w:rsidRDefault="003A6D52" w:rsidP="009240B8">
            <w:pPr>
              <w:rPr>
                <w:rFonts w:cs="Arial"/>
              </w:rPr>
            </w:pPr>
            <w:r w:rsidRPr="00687D80">
              <w:rPr>
                <w:rFonts w:cs="Arial"/>
              </w:rPr>
              <w:t xml:space="preserve">Team Member 1 Contact (Mobile/Email): </w:t>
            </w:r>
          </w:p>
          <w:p w14:paraId="57E61051" w14:textId="77777777" w:rsidR="003A6D52" w:rsidRDefault="003A6D52" w:rsidP="009240B8">
            <w:pPr>
              <w:rPr>
                <w:rFonts w:cs="Arial"/>
              </w:rPr>
            </w:pPr>
          </w:p>
          <w:p w14:paraId="300CE0F9" w14:textId="77777777" w:rsidR="003A6D52" w:rsidRPr="00687D80" w:rsidRDefault="003A6D52" w:rsidP="009240B8">
            <w:pPr>
              <w:rPr>
                <w:rFonts w:cs="Arial"/>
              </w:rPr>
            </w:pPr>
            <w:r>
              <w:rPr>
                <w:rFonts w:cs="Arial"/>
              </w:rPr>
              <w:t>+65-</w:t>
            </w:r>
            <w:r>
              <w:rPr>
                <w:rFonts w:cs="Arial" w:hint="eastAsia"/>
              </w:rPr>
              <w:t>8</w:t>
            </w:r>
            <w:r>
              <w:rPr>
                <w:rFonts w:cs="Arial"/>
              </w:rPr>
              <w:t>2985291/zzbjohn@gmail.com</w:t>
            </w:r>
          </w:p>
          <w:p w14:paraId="791F795C" w14:textId="77777777" w:rsidR="003A6D52" w:rsidRPr="00687D80" w:rsidRDefault="003A6D52" w:rsidP="009240B8">
            <w:pPr>
              <w:rPr>
                <w:rFonts w:cs="Arial"/>
              </w:rPr>
            </w:pPr>
          </w:p>
        </w:tc>
      </w:tr>
      <w:tr w:rsidR="003A6D52" w:rsidRPr="000E559E" w14:paraId="693AA959" w14:textId="77777777" w:rsidTr="009240B8">
        <w:tc>
          <w:tcPr>
            <w:tcW w:w="9017" w:type="dxa"/>
            <w:shd w:val="clear" w:color="auto" w:fill="E7E6E6" w:themeFill="background2"/>
          </w:tcPr>
          <w:p w14:paraId="093CC342" w14:textId="77777777" w:rsidR="003A6D52" w:rsidRPr="00687D80" w:rsidRDefault="003A6D52" w:rsidP="009240B8">
            <w:pPr>
              <w:rPr>
                <w:rFonts w:cs="Arial"/>
              </w:rPr>
            </w:pPr>
          </w:p>
          <w:p w14:paraId="7B1B8142" w14:textId="77777777" w:rsidR="003A6D52" w:rsidRPr="00687D80" w:rsidRDefault="003A6D52" w:rsidP="009240B8">
            <w:pPr>
              <w:rPr>
                <w:rFonts w:cs="Arial"/>
              </w:rPr>
            </w:pPr>
          </w:p>
        </w:tc>
      </w:tr>
      <w:tr w:rsidR="003A6D52" w:rsidRPr="000E559E" w14:paraId="0146501E" w14:textId="77777777" w:rsidTr="009240B8">
        <w:tc>
          <w:tcPr>
            <w:tcW w:w="9017" w:type="dxa"/>
          </w:tcPr>
          <w:p w14:paraId="0A7FBC96" w14:textId="77777777" w:rsidR="003A6D52" w:rsidRPr="00687D80" w:rsidRDefault="003A6D52" w:rsidP="009240B8">
            <w:pPr>
              <w:rPr>
                <w:rFonts w:cs="Arial"/>
              </w:rPr>
            </w:pPr>
            <w:r w:rsidRPr="00687D80">
              <w:rPr>
                <w:rFonts w:cs="Arial"/>
              </w:rPr>
              <w:t xml:space="preserve">Team Member 2 Name: </w:t>
            </w:r>
          </w:p>
          <w:p w14:paraId="617286A1" w14:textId="77777777" w:rsidR="003A6D52" w:rsidRPr="00687D80" w:rsidRDefault="003A6D52" w:rsidP="009240B8">
            <w:pPr>
              <w:rPr>
                <w:rFonts w:cs="Arial"/>
              </w:rPr>
            </w:pPr>
            <w:r w:rsidRPr="00841F5D">
              <w:rPr>
                <w:rFonts w:cs="Arial"/>
              </w:rPr>
              <w:t>Sureshkumar Sujatha</w:t>
            </w:r>
          </w:p>
          <w:p w14:paraId="01A3BAEA" w14:textId="77777777" w:rsidR="003A6D52" w:rsidRPr="00687D80" w:rsidRDefault="003A6D52" w:rsidP="009240B8">
            <w:pPr>
              <w:rPr>
                <w:rFonts w:cs="Arial"/>
              </w:rPr>
            </w:pPr>
          </w:p>
        </w:tc>
      </w:tr>
      <w:tr w:rsidR="003A6D52" w:rsidRPr="000E559E" w14:paraId="0D6BA1FC" w14:textId="77777777" w:rsidTr="009240B8">
        <w:tc>
          <w:tcPr>
            <w:tcW w:w="9017" w:type="dxa"/>
          </w:tcPr>
          <w:p w14:paraId="017C4FB7" w14:textId="77777777" w:rsidR="003A6D52" w:rsidRPr="00687D80" w:rsidRDefault="003A6D52" w:rsidP="009240B8">
            <w:pPr>
              <w:rPr>
                <w:rFonts w:cs="Arial"/>
              </w:rPr>
            </w:pPr>
            <w:r w:rsidRPr="00687D80">
              <w:rPr>
                <w:rFonts w:cs="Arial"/>
              </w:rPr>
              <w:t xml:space="preserve">Team Member 2 Matriculation Number: </w:t>
            </w:r>
          </w:p>
          <w:p w14:paraId="190AE307" w14:textId="77777777" w:rsidR="003A6D52" w:rsidRPr="00687D80" w:rsidRDefault="003A6D52" w:rsidP="009240B8">
            <w:pPr>
              <w:rPr>
                <w:rFonts w:cs="Arial"/>
              </w:rPr>
            </w:pPr>
            <w:r w:rsidRPr="00841F5D">
              <w:rPr>
                <w:rFonts w:cs="Arial"/>
              </w:rPr>
              <w:t>A0269371W</w:t>
            </w:r>
          </w:p>
          <w:p w14:paraId="51B44FF1" w14:textId="77777777" w:rsidR="003A6D52" w:rsidRPr="00687D80" w:rsidRDefault="003A6D52" w:rsidP="009240B8">
            <w:pPr>
              <w:rPr>
                <w:rFonts w:cs="Arial"/>
              </w:rPr>
            </w:pPr>
          </w:p>
        </w:tc>
      </w:tr>
      <w:tr w:rsidR="003A6D52" w:rsidRPr="000E559E" w14:paraId="3E1B0AF6" w14:textId="77777777" w:rsidTr="009240B8">
        <w:tc>
          <w:tcPr>
            <w:tcW w:w="9017" w:type="dxa"/>
          </w:tcPr>
          <w:p w14:paraId="7531E688" w14:textId="77777777" w:rsidR="003A6D52" w:rsidRPr="00687D80" w:rsidRDefault="003A6D52" w:rsidP="009240B8">
            <w:pPr>
              <w:rPr>
                <w:rFonts w:cs="Arial"/>
              </w:rPr>
            </w:pPr>
            <w:r w:rsidRPr="00687D80">
              <w:rPr>
                <w:rFonts w:cs="Arial"/>
              </w:rPr>
              <w:t xml:space="preserve">Team Member 2 Contact (Mobile/Email): </w:t>
            </w:r>
          </w:p>
          <w:p w14:paraId="1665F322" w14:textId="77777777" w:rsidR="003A6D52" w:rsidRPr="00687D80" w:rsidRDefault="003A6D52" w:rsidP="009240B8">
            <w:pPr>
              <w:rPr>
                <w:rFonts w:cs="Arial"/>
              </w:rPr>
            </w:pPr>
            <w:r w:rsidRPr="00841F5D">
              <w:rPr>
                <w:rFonts w:cs="Arial"/>
              </w:rPr>
              <w:t>98800556</w:t>
            </w:r>
            <w:r>
              <w:rPr>
                <w:rFonts w:cs="Arial"/>
              </w:rPr>
              <w:t>/</w:t>
            </w:r>
            <w:r w:rsidRPr="00841F5D">
              <w:rPr>
                <w:rFonts w:cs="Arial"/>
              </w:rPr>
              <w:t>E1112242@u.NUS.edu</w:t>
            </w:r>
          </w:p>
          <w:p w14:paraId="602D1F6A" w14:textId="77777777" w:rsidR="003A6D52" w:rsidRPr="00687D80" w:rsidRDefault="003A6D52" w:rsidP="009240B8">
            <w:pPr>
              <w:rPr>
                <w:rFonts w:cs="Arial"/>
              </w:rPr>
            </w:pPr>
          </w:p>
        </w:tc>
      </w:tr>
      <w:tr w:rsidR="003A6D52" w:rsidRPr="000E559E" w14:paraId="45C14FC4" w14:textId="77777777" w:rsidTr="009240B8">
        <w:tc>
          <w:tcPr>
            <w:tcW w:w="9017" w:type="dxa"/>
            <w:shd w:val="clear" w:color="auto" w:fill="E7E6E6" w:themeFill="background2"/>
          </w:tcPr>
          <w:p w14:paraId="2E8056F6" w14:textId="77777777" w:rsidR="003A6D52" w:rsidRPr="00687D80" w:rsidRDefault="003A6D52" w:rsidP="009240B8">
            <w:pPr>
              <w:rPr>
                <w:rFonts w:cs="Arial"/>
              </w:rPr>
            </w:pPr>
          </w:p>
          <w:p w14:paraId="0C94DBCF" w14:textId="77777777" w:rsidR="003A6D52" w:rsidRPr="00687D80" w:rsidRDefault="003A6D52" w:rsidP="009240B8">
            <w:pPr>
              <w:rPr>
                <w:rFonts w:cs="Arial"/>
              </w:rPr>
            </w:pPr>
          </w:p>
        </w:tc>
      </w:tr>
      <w:tr w:rsidR="003A6D52" w:rsidRPr="000E559E" w14:paraId="26F149CA" w14:textId="77777777" w:rsidTr="009240B8">
        <w:tc>
          <w:tcPr>
            <w:tcW w:w="9017" w:type="dxa"/>
          </w:tcPr>
          <w:p w14:paraId="241DFB8E" w14:textId="77777777" w:rsidR="003A6D52" w:rsidRPr="00687D80" w:rsidRDefault="003A6D52" w:rsidP="009240B8">
            <w:pPr>
              <w:rPr>
                <w:rFonts w:cs="Arial"/>
              </w:rPr>
            </w:pPr>
            <w:r w:rsidRPr="00687D80">
              <w:rPr>
                <w:rFonts w:cs="Arial"/>
              </w:rPr>
              <w:t xml:space="preserve">Team Member 3 Name: </w:t>
            </w:r>
          </w:p>
          <w:p w14:paraId="2D4838E6" w14:textId="77777777" w:rsidR="003A6D52" w:rsidRPr="00687D80" w:rsidRDefault="003A6D52" w:rsidP="009240B8">
            <w:pPr>
              <w:rPr>
                <w:rFonts w:cs="Arial"/>
              </w:rPr>
            </w:pPr>
            <w:r w:rsidRPr="00841F5D">
              <w:rPr>
                <w:rFonts w:cs="Arial"/>
              </w:rPr>
              <w:t>Tan Jun Ming</w:t>
            </w:r>
          </w:p>
          <w:p w14:paraId="46BB9FE1" w14:textId="77777777" w:rsidR="003A6D52" w:rsidRPr="00687D80" w:rsidRDefault="003A6D52" w:rsidP="009240B8">
            <w:pPr>
              <w:rPr>
                <w:rFonts w:cs="Arial"/>
              </w:rPr>
            </w:pPr>
          </w:p>
        </w:tc>
      </w:tr>
      <w:tr w:rsidR="003A6D52" w:rsidRPr="000E559E" w14:paraId="0668C265" w14:textId="77777777" w:rsidTr="009240B8">
        <w:tc>
          <w:tcPr>
            <w:tcW w:w="9017" w:type="dxa"/>
          </w:tcPr>
          <w:p w14:paraId="11A89610" w14:textId="77777777" w:rsidR="003A6D52" w:rsidRPr="00687D80" w:rsidRDefault="003A6D52" w:rsidP="009240B8">
            <w:pPr>
              <w:rPr>
                <w:rFonts w:cs="Arial"/>
              </w:rPr>
            </w:pPr>
            <w:r w:rsidRPr="00687D80">
              <w:rPr>
                <w:rFonts w:cs="Arial"/>
              </w:rPr>
              <w:t xml:space="preserve">Team Member 3 Matriculation Number: </w:t>
            </w:r>
          </w:p>
          <w:p w14:paraId="0B91A8D3" w14:textId="77777777" w:rsidR="003A6D52" w:rsidRPr="00687D80" w:rsidRDefault="003A6D52" w:rsidP="009240B8">
            <w:pPr>
              <w:rPr>
                <w:rFonts w:cs="Arial"/>
              </w:rPr>
            </w:pPr>
            <w:r w:rsidRPr="00841F5D">
              <w:rPr>
                <w:rFonts w:cs="Arial"/>
              </w:rPr>
              <w:t>A0269372U</w:t>
            </w:r>
          </w:p>
          <w:p w14:paraId="6E06654A" w14:textId="77777777" w:rsidR="003A6D52" w:rsidRPr="00687D80" w:rsidRDefault="003A6D52" w:rsidP="009240B8">
            <w:pPr>
              <w:rPr>
                <w:rFonts w:cs="Arial"/>
              </w:rPr>
            </w:pPr>
          </w:p>
        </w:tc>
      </w:tr>
      <w:tr w:rsidR="003A6D52" w:rsidRPr="000E559E" w14:paraId="2DB2A290" w14:textId="77777777" w:rsidTr="009240B8">
        <w:tc>
          <w:tcPr>
            <w:tcW w:w="9017" w:type="dxa"/>
          </w:tcPr>
          <w:p w14:paraId="7BF64F90" w14:textId="77777777" w:rsidR="003A6D52" w:rsidRPr="00687D80" w:rsidRDefault="003A6D52" w:rsidP="009240B8">
            <w:pPr>
              <w:rPr>
                <w:rFonts w:cs="Arial"/>
              </w:rPr>
            </w:pPr>
            <w:r w:rsidRPr="00687D80">
              <w:rPr>
                <w:rFonts w:cs="Arial"/>
              </w:rPr>
              <w:t xml:space="preserve">Team Member 3 Contact (Mobile/Email): </w:t>
            </w:r>
          </w:p>
          <w:p w14:paraId="33575454" w14:textId="77777777" w:rsidR="003A6D52" w:rsidRPr="00687D80" w:rsidRDefault="003A6D52" w:rsidP="009240B8">
            <w:pPr>
              <w:rPr>
                <w:rFonts w:cs="Arial"/>
              </w:rPr>
            </w:pPr>
            <w:r w:rsidRPr="00841F5D">
              <w:rPr>
                <w:rFonts w:cs="Arial"/>
              </w:rPr>
              <w:t>83220481</w:t>
            </w:r>
            <w:r>
              <w:rPr>
                <w:rFonts w:cs="Arial"/>
              </w:rPr>
              <w:t>/</w:t>
            </w:r>
            <w:r w:rsidRPr="00841F5D">
              <w:rPr>
                <w:rFonts w:cs="Arial"/>
              </w:rPr>
              <w:t>e1112243@u.nus.edu</w:t>
            </w:r>
          </w:p>
          <w:p w14:paraId="384AEEA9" w14:textId="77777777" w:rsidR="003A6D52" w:rsidRPr="00687D80" w:rsidRDefault="003A6D52" w:rsidP="009240B8">
            <w:pPr>
              <w:rPr>
                <w:rFonts w:cs="Arial"/>
              </w:rPr>
            </w:pPr>
          </w:p>
        </w:tc>
      </w:tr>
      <w:tr w:rsidR="003A6D52" w:rsidRPr="000E559E" w14:paraId="06F679F3" w14:textId="77777777" w:rsidTr="009240B8">
        <w:tc>
          <w:tcPr>
            <w:tcW w:w="9017" w:type="dxa"/>
            <w:shd w:val="clear" w:color="auto" w:fill="E7E6E6" w:themeFill="background2"/>
          </w:tcPr>
          <w:p w14:paraId="391327A2" w14:textId="77777777" w:rsidR="003A6D52" w:rsidRPr="00687D80" w:rsidRDefault="003A6D52" w:rsidP="009240B8">
            <w:pPr>
              <w:rPr>
                <w:rFonts w:cs="Arial"/>
              </w:rPr>
            </w:pPr>
          </w:p>
          <w:p w14:paraId="2EE449F8" w14:textId="77777777" w:rsidR="003A6D52" w:rsidRPr="00687D80" w:rsidRDefault="003A6D52" w:rsidP="009240B8">
            <w:pPr>
              <w:rPr>
                <w:rFonts w:cs="Arial"/>
              </w:rPr>
            </w:pPr>
          </w:p>
        </w:tc>
      </w:tr>
      <w:tr w:rsidR="003A6D52" w:rsidRPr="000E559E" w14:paraId="506A0105" w14:textId="77777777" w:rsidTr="009240B8">
        <w:tc>
          <w:tcPr>
            <w:tcW w:w="9017" w:type="dxa"/>
          </w:tcPr>
          <w:p w14:paraId="38B1245D" w14:textId="77777777" w:rsidR="003A6D52" w:rsidRPr="00687D80" w:rsidRDefault="003A6D52" w:rsidP="009240B8">
            <w:pPr>
              <w:rPr>
                <w:rFonts w:cs="Arial"/>
              </w:rPr>
            </w:pPr>
            <w:r w:rsidRPr="00687D80">
              <w:rPr>
                <w:rFonts w:cs="Arial"/>
              </w:rPr>
              <w:t xml:space="preserve">Team Member 4 Name: </w:t>
            </w:r>
          </w:p>
          <w:p w14:paraId="7ECCC964" w14:textId="77777777" w:rsidR="003A6D52" w:rsidRPr="00687D80" w:rsidRDefault="003A6D52" w:rsidP="009240B8">
            <w:pPr>
              <w:rPr>
                <w:rFonts w:cs="Arial"/>
              </w:rPr>
            </w:pPr>
            <w:r w:rsidRPr="00841F5D">
              <w:rPr>
                <w:rFonts w:cs="Arial"/>
              </w:rPr>
              <w:t>Lim Zhi Jing</w:t>
            </w:r>
          </w:p>
          <w:p w14:paraId="1156F7B8" w14:textId="77777777" w:rsidR="003A6D52" w:rsidRPr="00687D80" w:rsidRDefault="003A6D52" w:rsidP="009240B8">
            <w:pPr>
              <w:rPr>
                <w:rFonts w:cs="Arial"/>
              </w:rPr>
            </w:pPr>
          </w:p>
        </w:tc>
      </w:tr>
      <w:tr w:rsidR="003A6D52" w:rsidRPr="000E559E" w14:paraId="5624032B" w14:textId="77777777" w:rsidTr="009240B8">
        <w:tc>
          <w:tcPr>
            <w:tcW w:w="9017" w:type="dxa"/>
          </w:tcPr>
          <w:p w14:paraId="0DB5F8FB" w14:textId="77777777" w:rsidR="003A6D52" w:rsidRPr="00687D80" w:rsidRDefault="003A6D52" w:rsidP="009240B8">
            <w:pPr>
              <w:rPr>
                <w:rFonts w:cs="Arial"/>
              </w:rPr>
            </w:pPr>
            <w:r w:rsidRPr="00687D80">
              <w:rPr>
                <w:rFonts w:cs="Arial"/>
              </w:rPr>
              <w:t xml:space="preserve">Team Member 4 Matriculation Number: </w:t>
            </w:r>
          </w:p>
          <w:p w14:paraId="191D78B2" w14:textId="77777777" w:rsidR="003A6D52" w:rsidRPr="00687D80" w:rsidRDefault="003A6D52" w:rsidP="009240B8">
            <w:pPr>
              <w:rPr>
                <w:rFonts w:cs="Arial"/>
              </w:rPr>
            </w:pPr>
            <w:r w:rsidRPr="00841F5D">
              <w:rPr>
                <w:rFonts w:cs="Arial"/>
              </w:rPr>
              <w:t>A0269638J</w:t>
            </w:r>
          </w:p>
          <w:p w14:paraId="1AAC1165" w14:textId="77777777" w:rsidR="003A6D52" w:rsidRPr="00687D80" w:rsidRDefault="003A6D52" w:rsidP="009240B8">
            <w:pPr>
              <w:rPr>
                <w:rFonts w:cs="Arial"/>
              </w:rPr>
            </w:pPr>
          </w:p>
        </w:tc>
      </w:tr>
      <w:tr w:rsidR="003A6D52" w:rsidRPr="000E559E" w14:paraId="73E131CD" w14:textId="77777777" w:rsidTr="009240B8">
        <w:tc>
          <w:tcPr>
            <w:tcW w:w="9017" w:type="dxa"/>
          </w:tcPr>
          <w:p w14:paraId="3E9A5A4B" w14:textId="77777777" w:rsidR="003A6D52" w:rsidRPr="00687D80" w:rsidRDefault="003A6D52" w:rsidP="009240B8">
            <w:pPr>
              <w:rPr>
                <w:rFonts w:cs="Arial"/>
              </w:rPr>
            </w:pPr>
            <w:r w:rsidRPr="00687D80">
              <w:rPr>
                <w:rFonts w:cs="Arial"/>
              </w:rPr>
              <w:t xml:space="preserve">Team Member 4 Contact (Mobile/Email): </w:t>
            </w:r>
          </w:p>
          <w:p w14:paraId="4286C8A3" w14:textId="77777777" w:rsidR="003A6D52" w:rsidRPr="00687D80" w:rsidRDefault="003A6D52" w:rsidP="009240B8">
            <w:pPr>
              <w:rPr>
                <w:rFonts w:cs="Arial"/>
              </w:rPr>
            </w:pPr>
            <w:r w:rsidRPr="00841F5D">
              <w:rPr>
                <w:rFonts w:cs="Arial"/>
              </w:rPr>
              <w:t>91756609</w:t>
            </w:r>
            <w:r>
              <w:rPr>
                <w:rFonts w:cs="Arial"/>
              </w:rPr>
              <w:t>/</w:t>
            </w:r>
            <w:r w:rsidRPr="00841F5D">
              <w:rPr>
                <w:rFonts w:cs="Arial"/>
              </w:rPr>
              <w:t>e1113632@u.nus.edu</w:t>
            </w:r>
          </w:p>
          <w:p w14:paraId="47CBE371" w14:textId="77777777" w:rsidR="003A6D52" w:rsidRPr="00687D80" w:rsidRDefault="003A6D52" w:rsidP="009240B8">
            <w:pPr>
              <w:rPr>
                <w:rFonts w:cs="Arial"/>
              </w:rPr>
            </w:pPr>
          </w:p>
        </w:tc>
      </w:tr>
      <w:tr w:rsidR="003A6D52" w:rsidRPr="000E559E" w14:paraId="006474AE" w14:textId="77777777" w:rsidTr="009240B8">
        <w:tc>
          <w:tcPr>
            <w:tcW w:w="9017" w:type="dxa"/>
            <w:shd w:val="clear" w:color="auto" w:fill="E7E6E6" w:themeFill="background2"/>
          </w:tcPr>
          <w:p w14:paraId="214077D1" w14:textId="77777777" w:rsidR="003A6D52" w:rsidRPr="00687D80" w:rsidRDefault="003A6D52" w:rsidP="009240B8">
            <w:pPr>
              <w:rPr>
                <w:rFonts w:cs="Arial"/>
              </w:rPr>
            </w:pPr>
          </w:p>
          <w:p w14:paraId="41414798" w14:textId="77777777" w:rsidR="003A6D52" w:rsidRPr="00687D80" w:rsidRDefault="003A6D52" w:rsidP="009240B8">
            <w:pPr>
              <w:rPr>
                <w:rFonts w:cs="Arial"/>
              </w:rPr>
            </w:pPr>
          </w:p>
        </w:tc>
      </w:tr>
      <w:tr w:rsidR="003A6D52" w:rsidRPr="000E559E" w14:paraId="4793368C" w14:textId="77777777" w:rsidTr="009240B8">
        <w:tc>
          <w:tcPr>
            <w:tcW w:w="9017" w:type="dxa"/>
          </w:tcPr>
          <w:p w14:paraId="28DCDE40" w14:textId="77777777" w:rsidR="003A6D52" w:rsidRPr="00687D80" w:rsidRDefault="003A6D52" w:rsidP="009240B8">
            <w:pPr>
              <w:rPr>
                <w:rFonts w:cs="Arial"/>
              </w:rPr>
            </w:pPr>
            <w:r w:rsidRPr="00687D80">
              <w:rPr>
                <w:rFonts w:cs="Arial"/>
              </w:rPr>
              <w:t xml:space="preserve">Team Member 5 Name: </w:t>
            </w:r>
          </w:p>
          <w:p w14:paraId="3C470914" w14:textId="77777777" w:rsidR="003A6D52" w:rsidRPr="00687D80" w:rsidRDefault="003A6D52" w:rsidP="009240B8">
            <w:pPr>
              <w:rPr>
                <w:rFonts w:cs="Arial"/>
              </w:rPr>
            </w:pPr>
          </w:p>
          <w:p w14:paraId="0C34259A" w14:textId="77777777" w:rsidR="003A6D52" w:rsidRPr="00687D80" w:rsidRDefault="003A6D52" w:rsidP="009240B8">
            <w:pPr>
              <w:rPr>
                <w:rFonts w:cs="Arial"/>
              </w:rPr>
            </w:pPr>
          </w:p>
        </w:tc>
      </w:tr>
      <w:tr w:rsidR="003A6D52" w:rsidRPr="000E559E" w14:paraId="0903CAA6" w14:textId="77777777" w:rsidTr="009240B8">
        <w:tc>
          <w:tcPr>
            <w:tcW w:w="9017" w:type="dxa"/>
          </w:tcPr>
          <w:p w14:paraId="75A07C23" w14:textId="77777777" w:rsidR="003A6D52" w:rsidRPr="00687D80" w:rsidRDefault="003A6D52" w:rsidP="009240B8">
            <w:pPr>
              <w:rPr>
                <w:rFonts w:cs="Arial"/>
              </w:rPr>
            </w:pPr>
            <w:r w:rsidRPr="00687D80">
              <w:rPr>
                <w:rFonts w:cs="Arial"/>
              </w:rPr>
              <w:t xml:space="preserve">Team Member 5 Matriculation Number: </w:t>
            </w:r>
          </w:p>
          <w:p w14:paraId="28C73E68" w14:textId="77777777" w:rsidR="003A6D52" w:rsidRPr="00687D80" w:rsidRDefault="003A6D52" w:rsidP="009240B8">
            <w:pPr>
              <w:rPr>
                <w:rFonts w:cs="Arial"/>
              </w:rPr>
            </w:pPr>
          </w:p>
          <w:p w14:paraId="7EB1E0A3" w14:textId="77777777" w:rsidR="003A6D52" w:rsidRPr="00687D80" w:rsidRDefault="003A6D52" w:rsidP="009240B8">
            <w:pPr>
              <w:rPr>
                <w:rFonts w:cs="Arial"/>
              </w:rPr>
            </w:pPr>
          </w:p>
        </w:tc>
      </w:tr>
      <w:tr w:rsidR="003A6D52" w:rsidRPr="000E559E" w14:paraId="00544F8D" w14:textId="77777777" w:rsidTr="009240B8">
        <w:tc>
          <w:tcPr>
            <w:tcW w:w="9017" w:type="dxa"/>
          </w:tcPr>
          <w:p w14:paraId="7181F87A" w14:textId="77777777" w:rsidR="003A6D52" w:rsidRPr="00687D80" w:rsidRDefault="003A6D52" w:rsidP="009240B8">
            <w:pPr>
              <w:rPr>
                <w:rFonts w:cs="Arial"/>
              </w:rPr>
            </w:pPr>
            <w:r w:rsidRPr="00687D80">
              <w:rPr>
                <w:rFonts w:cs="Arial"/>
              </w:rPr>
              <w:t xml:space="preserve">Team Member 5 Contact (Mobile/Email): </w:t>
            </w:r>
          </w:p>
          <w:p w14:paraId="222646AD" w14:textId="77777777" w:rsidR="003A6D52" w:rsidRPr="00687D80" w:rsidRDefault="003A6D52" w:rsidP="009240B8">
            <w:pPr>
              <w:rPr>
                <w:rFonts w:cs="Arial"/>
              </w:rPr>
            </w:pPr>
          </w:p>
          <w:p w14:paraId="3172131F" w14:textId="77777777" w:rsidR="003A6D52" w:rsidRPr="00687D80" w:rsidRDefault="003A6D52" w:rsidP="009240B8">
            <w:pPr>
              <w:rPr>
                <w:rFonts w:cs="Arial"/>
              </w:rPr>
            </w:pPr>
          </w:p>
        </w:tc>
      </w:tr>
      <w:tr w:rsidR="003A6D52" w:rsidRPr="000E559E" w14:paraId="464B4B76" w14:textId="77777777" w:rsidTr="009240B8">
        <w:tc>
          <w:tcPr>
            <w:tcW w:w="9017" w:type="dxa"/>
            <w:shd w:val="clear" w:color="auto" w:fill="E7E6E6" w:themeFill="background2"/>
          </w:tcPr>
          <w:p w14:paraId="3D7C8C0B" w14:textId="77777777" w:rsidR="003A6D52" w:rsidRPr="00687D80" w:rsidRDefault="003A6D52" w:rsidP="009240B8">
            <w:pPr>
              <w:rPr>
                <w:rFonts w:cs="Arial"/>
              </w:rPr>
            </w:pPr>
          </w:p>
          <w:p w14:paraId="6E156832" w14:textId="77777777" w:rsidR="003A6D52" w:rsidRPr="00687D80" w:rsidRDefault="003A6D52" w:rsidP="009240B8">
            <w:pPr>
              <w:rPr>
                <w:rFonts w:cs="Arial"/>
              </w:rPr>
            </w:pPr>
          </w:p>
        </w:tc>
      </w:tr>
      <w:tr w:rsidR="003A6D52" w:rsidRPr="000E559E" w14:paraId="5DDE18BC" w14:textId="77777777" w:rsidTr="009240B8">
        <w:tc>
          <w:tcPr>
            <w:tcW w:w="9017" w:type="dxa"/>
          </w:tcPr>
          <w:p w14:paraId="519ACD1A" w14:textId="77777777" w:rsidR="003A6D52" w:rsidRPr="00687D80" w:rsidRDefault="003A6D52" w:rsidP="009240B8">
            <w:pPr>
              <w:rPr>
                <w:rFonts w:cs="Arial"/>
              </w:rPr>
            </w:pPr>
            <w:r w:rsidRPr="00687D80">
              <w:rPr>
                <w:rFonts w:cs="Arial"/>
              </w:rPr>
              <w:t xml:space="preserve">Team Member 6 Name: </w:t>
            </w:r>
          </w:p>
          <w:p w14:paraId="3ABB331D" w14:textId="77777777" w:rsidR="003A6D52" w:rsidRPr="00687D80" w:rsidRDefault="003A6D52" w:rsidP="009240B8">
            <w:pPr>
              <w:rPr>
                <w:rFonts w:cs="Arial"/>
              </w:rPr>
            </w:pPr>
          </w:p>
          <w:p w14:paraId="3AA4C31E" w14:textId="77777777" w:rsidR="003A6D52" w:rsidRPr="00687D80" w:rsidRDefault="003A6D52" w:rsidP="009240B8">
            <w:pPr>
              <w:rPr>
                <w:rFonts w:cs="Arial"/>
              </w:rPr>
            </w:pPr>
          </w:p>
        </w:tc>
      </w:tr>
      <w:tr w:rsidR="003A6D52" w:rsidRPr="000E559E" w14:paraId="432C0CB8" w14:textId="77777777" w:rsidTr="009240B8">
        <w:tc>
          <w:tcPr>
            <w:tcW w:w="9017" w:type="dxa"/>
          </w:tcPr>
          <w:p w14:paraId="2C67BF09" w14:textId="77777777" w:rsidR="003A6D52" w:rsidRPr="00687D80" w:rsidRDefault="003A6D52" w:rsidP="009240B8">
            <w:pPr>
              <w:rPr>
                <w:rFonts w:cs="Arial"/>
              </w:rPr>
            </w:pPr>
            <w:r w:rsidRPr="00687D80">
              <w:rPr>
                <w:rFonts w:cs="Arial"/>
              </w:rPr>
              <w:t xml:space="preserve">Team Member 6 Matriculation Number: </w:t>
            </w:r>
          </w:p>
          <w:p w14:paraId="231894D6" w14:textId="77777777" w:rsidR="003A6D52" w:rsidRPr="00687D80" w:rsidRDefault="003A6D52" w:rsidP="009240B8">
            <w:pPr>
              <w:rPr>
                <w:rFonts w:cs="Arial"/>
              </w:rPr>
            </w:pPr>
          </w:p>
          <w:p w14:paraId="0112A40C" w14:textId="77777777" w:rsidR="003A6D52" w:rsidRPr="00687D80" w:rsidRDefault="003A6D52" w:rsidP="009240B8">
            <w:pPr>
              <w:rPr>
                <w:rFonts w:cs="Arial"/>
              </w:rPr>
            </w:pPr>
          </w:p>
        </w:tc>
      </w:tr>
      <w:tr w:rsidR="003A6D52" w:rsidRPr="000E559E" w14:paraId="1B70F7A1" w14:textId="77777777" w:rsidTr="009240B8">
        <w:tc>
          <w:tcPr>
            <w:tcW w:w="9017" w:type="dxa"/>
          </w:tcPr>
          <w:p w14:paraId="0BF0B6B4" w14:textId="77777777" w:rsidR="003A6D52" w:rsidRPr="00687D80" w:rsidRDefault="003A6D52" w:rsidP="009240B8">
            <w:pPr>
              <w:rPr>
                <w:rFonts w:cs="Arial"/>
              </w:rPr>
            </w:pPr>
            <w:r w:rsidRPr="00687D80">
              <w:rPr>
                <w:rFonts w:cs="Arial"/>
              </w:rPr>
              <w:t xml:space="preserve">Team Member 6 Contact (Mobile/Email): </w:t>
            </w:r>
          </w:p>
          <w:p w14:paraId="2C9DDDC0" w14:textId="77777777" w:rsidR="003A6D52" w:rsidRPr="00687D80" w:rsidRDefault="003A6D52" w:rsidP="009240B8">
            <w:pPr>
              <w:rPr>
                <w:rFonts w:cs="Arial"/>
              </w:rPr>
            </w:pPr>
          </w:p>
          <w:p w14:paraId="3F50D7BB" w14:textId="77777777" w:rsidR="003A6D52" w:rsidRPr="00687D80" w:rsidRDefault="003A6D52" w:rsidP="009240B8">
            <w:pPr>
              <w:rPr>
                <w:rFonts w:cs="Arial"/>
              </w:rPr>
            </w:pPr>
          </w:p>
        </w:tc>
      </w:tr>
      <w:tr w:rsidR="003A6D52" w:rsidRPr="000E559E" w14:paraId="11F9A8F4" w14:textId="77777777" w:rsidTr="009240B8">
        <w:tc>
          <w:tcPr>
            <w:tcW w:w="9017" w:type="dxa"/>
            <w:shd w:val="clear" w:color="auto" w:fill="E7E6E6" w:themeFill="background2"/>
          </w:tcPr>
          <w:p w14:paraId="57D89508" w14:textId="77777777" w:rsidR="003A6D52" w:rsidRPr="00687D80" w:rsidRDefault="003A6D52" w:rsidP="009240B8">
            <w:pPr>
              <w:rPr>
                <w:rFonts w:cs="Arial"/>
              </w:rPr>
            </w:pPr>
          </w:p>
          <w:p w14:paraId="2ADA40EE" w14:textId="77777777" w:rsidR="003A6D52" w:rsidRPr="00687D80" w:rsidRDefault="003A6D52" w:rsidP="009240B8">
            <w:pPr>
              <w:rPr>
                <w:rFonts w:cs="Arial"/>
              </w:rPr>
            </w:pPr>
          </w:p>
        </w:tc>
      </w:tr>
    </w:tbl>
    <w:p w14:paraId="40057AE1" w14:textId="77777777" w:rsidR="003A6D52" w:rsidRPr="000E559E" w:rsidRDefault="003A6D52" w:rsidP="003A6D52">
      <w:pPr>
        <w:rPr>
          <w:rFonts w:cs="Arial"/>
        </w:rPr>
      </w:pPr>
    </w:p>
    <w:tbl>
      <w:tblPr>
        <w:tblW w:w="0" w:type="auto"/>
        <w:tblLayout w:type="fixed"/>
        <w:tblLook w:val="0000" w:firstRow="0" w:lastRow="0" w:firstColumn="0" w:lastColumn="0" w:noHBand="0" w:noVBand="0"/>
      </w:tblPr>
      <w:tblGrid>
        <w:gridCol w:w="3708"/>
        <w:gridCol w:w="2160"/>
        <w:gridCol w:w="3171"/>
      </w:tblGrid>
      <w:tr w:rsidR="003A6D52" w:rsidRPr="000E559E" w14:paraId="3820CB64" w14:textId="77777777" w:rsidTr="009240B8">
        <w:trPr>
          <w:cantSplit/>
        </w:trPr>
        <w:tc>
          <w:tcPr>
            <w:tcW w:w="9039" w:type="dxa"/>
            <w:gridSpan w:val="3"/>
            <w:tcBorders>
              <w:top w:val="single" w:sz="12" w:space="0" w:color="auto"/>
              <w:left w:val="single" w:sz="12" w:space="0" w:color="auto"/>
              <w:bottom w:val="single" w:sz="6" w:space="0" w:color="auto"/>
              <w:right w:val="single" w:sz="6" w:space="0" w:color="auto"/>
            </w:tcBorders>
          </w:tcPr>
          <w:p w14:paraId="2D47D771" w14:textId="77777777" w:rsidR="003A6D52" w:rsidRPr="000E559E" w:rsidRDefault="003A6D52" w:rsidP="009240B8">
            <w:pPr>
              <w:tabs>
                <w:tab w:val="right" w:pos="5760"/>
                <w:tab w:val="right" w:pos="7200"/>
                <w:tab w:val="right" w:leader="dot" w:pos="8640"/>
              </w:tabs>
              <w:jc w:val="center"/>
              <w:rPr>
                <w:rFonts w:cs="Arial"/>
                <w:b/>
              </w:rPr>
            </w:pPr>
            <w:r w:rsidRPr="000E559E">
              <w:rPr>
                <w:rFonts w:cs="Arial"/>
                <w:b/>
              </w:rPr>
              <w:lastRenderedPageBreak/>
              <w:t>For ISS Use Only</w:t>
            </w:r>
          </w:p>
        </w:tc>
      </w:tr>
      <w:tr w:rsidR="003A6D52" w:rsidRPr="000E559E" w14:paraId="2FF05941" w14:textId="77777777" w:rsidTr="009240B8">
        <w:trPr>
          <w:cantSplit/>
        </w:trPr>
        <w:tc>
          <w:tcPr>
            <w:tcW w:w="3708" w:type="dxa"/>
            <w:tcBorders>
              <w:top w:val="single" w:sz="6" w:space="0" w:color="auto"/>
              <w:left w:val="single" w:sz="12" w:space="0" w:color="auto"/>
              <w:bottom w:val="single" w:sz="6" w:space="0" w:color="auto"/>
              <w:right w:val="single" w:sz="6" w:space="0" w:color="auto"/>
            </w:tcBorders>
          </w:tcPr>
          <w:p w14:paraId="5D277DCA" w14:textId="77777777" w:rsidR="003A6D52" w:rsidRDefault="003A6D52" w:rsidP="009240B8">
            <w:pPr>
              <w:tabs>
                <w:tab w:val="right" w:pos="5760"/>
                <w:tab w:val="right" w:pos="7200"/>
                <w:tab w:val="right" w:leader="dot" w:pos="8640"/>
              </w:tabs>
              <w:spacing w:after="240"/>
              <w:rPr>
                <w:rFonts w:cs="Arial"/>
                <w:b/>
              </w:rPr>
            </w:pPr>
            <w:r w:rsidRPr="000E559E">
              <w:rPr>
                <w:rFonts w:cs="Arial"/>
                <w:b/>
              </w:rPr>
              <w:t>Programme Name:</w:t>
            </w:r>
          </w:p>
          <w:p w14:paraId="4F118CA4" w14:textId="77777777" w:rsidR="003A6D52" w:rsidRPr="000E559E" w:rsidRDefault="003A6D52" w:rsidP="009240B8">
            <w:pPr>
              <w:tabs>
                <w:tab w:val="right" w:pos="5760"/>
                <w:tab w:val="right" w:pos="7200"/>
                <w:tab w:val="right" w:leader="dot" w:pos="8640"/>
              </w:tabs>
              <w:spacing w:after="240"/>
              <w:rPr>
                <w:rFonts w:cs="Arial"/>
                <w:b/>
              </w:rPr>
            </w:pPr>
          </w:p>
        </w:tc>
        <w:tc>
          <w:tcPr>
            <w:tcW w:w="2160" w:type="dxa"/>
            <w:tcBorders>
              <w:top w:val="single" w:sz="6" w:space="0" w:color="auto"/>
              <w:left w:val="single" w:sz="6" w:space="0" w:color="auto"/>
              <w:bottom w:val="single" w:sz="6" w:space="0" w:color="auto"/>
              <w:right w:val="single" w:sz="12" w:space="0" w:color="auto"/>
            </w:tcBorders>
          </w:tcPr>
          <w:p w14:paraId="6F4D5CBF" w14:textId="77777777" w:rsidR="003A6D52" w:rsidRDefault="003A6D52" w:rsidP="009240B8">
            <w:pPr>
              <w:tabs>
                <w:tab w:val="right" w:pos="5760"/>
                <w:tab w:val="right" w:pos="7200"/>
                <w:tab w:val="right" w:leader="dot" w:pos="8640"/>
              </w:tabs>
              <w:spacing w:after="240"/>
              <w:rPr>
                <w:rFonts w:cs="Arial"/>
                <w:b/>
              </w:rPr>
            </w:pPr>
            <w:r w:rsidRPr="000E559E">
              <w:rPr>
                <w:rFonts w:cs="Arial"/>
                <w:b/>
              </w:rPr>
              <w:t xml:space="preserve">Project No: </w:t>
            </w:r>
          </w:p>
          <w:p w14:paraId="05EBFE2E" w14:textId="77777777" w:rsidR="003A6D52" w:rsidRPr="000E559E" w:rsidRDefault="003A6D52" w:rsidP="009240B8">
            <w:pPr>
              <w:tabs>
                <w:tab w:val="right" w:pos="5760"/>
                <w:tab w:val="right" w:pos="7200"/>
                <w:tab w:val="right" w:leader="dot" w:pos="8640"/>
              </w:tabs>
              <w:spacing w:after="240"/>
              <w:rPr>
                <w:rFonts w:cs="Arial"/>
                <w:b/>
              </w:rPr>
            </w:pPr>
          </w:p>
        </w:tc>
        <w:tc>
          <w:tcPr>
            <w:tcW w:w="3171" w:type="dxa"/>
            <w:tcBorders>
              <w:top w:val="single" w:sz="6" w:space="0" w:color="auto"/>
              <w:left w:val="single" w:sz="6" w:space="0" w:color="auto"/>
              <w:bottom w:val="single" w:sz="6" w:space="0" w:color="auto"/>
              <w:right w:val="single" w:sz="12" w:space="0" w:color="auto"/>
            </w:tcBorders>
          </w:tcPr>
          <w:p w14:paraId="4982E8AD" w14:textId="77777777" w:rsidR="003A6D52" w:rsidRDefault="003A6D52" w:rsidP="009240B8">
            <w:pPr>
              <w:tabs>
                <w:tab w:val="right" w:pos="5760"/>
                <w:tab w:val="right" w:pos="7200"/>
                <w:tab w:val="right" w:leader="dot" w:pos="8640"/>
              </w:tabs>
              <w:spacing w:after="240"/>
              <w:rPr>
                <w:rFonts w:cs="Arial"/>
                <w:b/>
              </w:rPr>
            </w:pPr>
            <w:r>
              <w:rPr>
                <w:rFonts w:cs="Arial"/>
                <w:b/>
              </w:rPr>
              <w:t>Learner</w:t>
            </w:r>
            <w:r w:rsidRPr="000E559E">
              <w:rPr>
                <w:rFonts w:cs="Arial"/>
                <w:b/>
              </w:rPr>
              <w:t xml:space="preserve"> Batch:  </w:t>
            </w:r>
          </w:p>
          <w:p w14:paraId="3E251701" w14:textId="77777777" w:rsidR="003A6D52" w:rsidRPr="000E559E" w:rsidRDefault="003A6D52" w:rsidP="009240B8">
            <w:pPr>
              <w:tabs>
                <w:tab w:val="right" w:pos="5760"/>
                <w:tab w:val="right" w:pos="7200"/>
                <w:tab w:val="right" w:leader="dot" w:pos="8640"/>
              </w:tabs>
              <w:spacing w:after="240"/>
              <w:rPr>
                <w:rFonts w:cs="Arial"/>
                <w:b/>
              </w:rPr>
            </w:pPr>
          </w:p>
        </w:tc>
      </w:tr>
      <w:tr w:rsidR="003A6D52" w:rsidRPr="000E559E" w14:paraId="533B7E58" w14:textId="77777777" w:rsidTr="009240B8">
        <w:trPr>
          <w:cantSplit/>
        </w:trPr>
        <w:tc>
          <w:tcPr>
            <w:tcW w:w="9039" w:type="dxa"/>
            <w:gridSpan w:val="3"/>
            <w:tcBorders>
              <w:top w:val="single" w:sz="6" w:space="0" w:color="auto"/>
              <w:left w:val="single" w:sz="12" w:space="0" w:color="auto"/>
              <w:bottom w:val="single" w:sz="6" w:space="0" w:color="auto"/>
              <w:right w:val="single" w:sz="6" w:space="0" w:color="auto"/>
            </w:tcBorders>
          </w:tcPr>
          <w:p w14:paraId="329CEEED" w14:textId="77777777" w:rsidR="003A6D52" w:rsidRDefault="003A6D52" w:rsidP="009240B8">
            <w:pPr>
              <w:tabs>
                <w:tab w:val="right" w:pos="5760"/>
                <w:tab w:val="right" w:pos="7200"/>
                <w:tab w:val="right" w:leader="dot" w:pos="8640"/>
              </w:tabs>
              <w:spacing w:after="240"/>
              <w:rPr>
                <w:rFonts w:cs="Arial"/>
                <w:b/>
              </w:rPr>
            </w:pPr>
            <w:r w:rsidRPr="000E559E">
              <w:rPr>
                <w:rFonts w:cs="Arial"/>
                <w:b/>
              </w:rPr>
              <w:t>Accepted/Rejected/KIV:</w:t>
            </w:r>
          </w:p>
          <w:p w14:paraId="4986CB8B" w14:textId="77777777" w:rsidR="003A6D52" w:rsidRPr="000E559E" w:rsidRDefault="003A6D52" w:rsidP="009240B8">
            <w:pPr>
              <w:tabs>
                <w:tab w:val="right" w:pos="5760"/>
                <w:tab w:val="right" w:pos="7200"/>
                <w:tab w:val="right" w:leader="dot" w:pos="8640"/>
              </w:tabs>
              <w:spacing w:after="240"/>
              <w:rPr>
                <w:rFonts w:cs="Arial"/>
                <w:b/>
              </w:rPr>
            </w:pPr>
          </w:p>
        </w:tc>
      </w:tr>
      <w:tr w:rsidR="003A6D52" w:rsidRPr="000E559E" w14:paraId="764EAC4E" w14:textId="77777777" w:rsidTr="009240B8">
        <w:trPr>
          <w:cantSplit/>
          <w:trHeight w:hRule="exact" w:val="6729"/>
        </w:trPr>
        <w:tc>
          <w:tcPr>
            <w:tcW w:w="9039" w:type="dxa"/>
            <w:gridSpan w:val="3"/>
            <w:tcBorders>
              <w:top w:val="single" w:sz="6" w:space="0" w:color="auto"/>
              <w:left w:val="single" w:sz="12" w:space="0" w:color="auto"/>
              <w:right w:val="single" w:sz="6" w:space="0" w:color="auto"/>
            </w:tcBorders>
          </w:tcPr>
          <w:p w14:paraId="2C6AD08F" w14:textId="77777777" w:rsidR="003A6D52" w:rsidRPr="00CF5A99" w:rsidRDefault="003A6D52" w:rsidP="009240B8">
            <w:pPr>
              <w:tabs>
                <w:tab w:val="right" w:pos="5760"/>
                <w:tab w:val="right" w:pos="7200"/>
                <w:tab w:val="right" w:leader="dot" w:pos="8640"/>
              </w:tabs>
              <w:spacing w:after="240"/>
              <w:rPr>
                <w:rFonts w:cs="Arial"/>
                <w:b/>
              </w:rPr>
            </w:pPr>
            <w:r>
              <w:rPr>
                <w:rFonts w:cs="Arial"/>
                <w:b/>
              </w:rPr>
              <w:t>Learner</w:t>
            </w:r>
            <w:r w:rsidRPr="00CF5A99">
              <w:rPr>
                <w:rFonts w:cs="Arial"/>
                <w:b/>
              </w:rPr>
              <w:t>s Assigned:</w:t>
            </w:r>
          </w:p>
          <w:p w14:paraId="18CFC895" w14:textId="77777777" w:rsidR="003A6D52" w:rsidRPr="00CF5A99" w:rsidRDefault="003A6D52" w:rsidP="009240B8">
            <w:pPr>
              <w:tabs>
                <w:tab w:val="right" w:pos="5760"/>
                <w:tab w:val="right" w:pos="7200"/>
                <w:tab w:val="right" w:leader="dot" w:pos="8640"/>
              </w:tabs>
              <w:spacing w:after="240"/>
              <w:rPr>
                <w:rFonts w:cs="Arial"/>
                <w:color w:val="44546A" w:themeColor="text2"/>
              </w:rPr>
            </w:pPr>
          </w:p>
        </w:tc>
      </w:tr>
      <w:tr w:rsidR="003A6D52" w:rsidRPr="000E559E" w14:paraId="4D67C653" w14:textId="77777777" w:rsidTr="009240B8">
        <w:trPr>
          <w:cantSplit/>
          <w:trHeight w:val="2374"/>
        </w:trPr>
        <w:tc>
          <w:tcPr>
            <w:tcW w:w="9039" w:type="dxa"/>
            <w:gridSpan w:val="3"/>
            <w:tcBorders>
              <w:top w:val="single" w:sz="6" w:space="0" w:color="auto"/>
              <w:left w:val="single" w:sz="12" w:space="0" w:color="auto"/>
              <w:bottom w:val="single" w:sz="12" w:space="0" w:color="auto"/>
              <w:right w:val="single" w:sz="6" w:space="0" w:color="auto"/>
            </w:tcBorders>
          </w:tcPr>
          <w:p w14:paraId="433524AC" w14:textId="77777777" w:rsidR="003A6D52" w:rsidRDefault="003A6D52" w:rsidP="009240B8">
            <w:pPr>
              <w:tabs>
                <w:tab w:val="right" w:pos="5760"/>
                <w:tab w:val="right" w:pos="7200"/>
                <w:tab w:val="right" w:leader="dot" w:pos="8640"/>
              </w:tabs>
              <w:spacing w:after="240"/>
              <w:rPr>
                <w:rFonts w:cs="Arial"/>
                <w:b/>
              </w:rPr>
            </w:pPr>
            <w:r w:rsidRPr="000E559E">
              <w:rPr>
                <w:rFonts w:cs="Arial"/>
                <w:b/>
              </w:rPr>
              <w:t>Advisor Assigned:</w:t>
            </w:r>
          </w:p>
          <w:p w14:paraId="68CCA988" w14:textId="77777777" w:rsidR="003A6D52" w:rsidRPr="000E559E" w:rsidRDefault="003A6D52" w:rsidP="009240B8">
            <w:pPr>
              <w:rPr>
                <w:rFonts w:cs="Arial"/>
                <w:color w:val="44546A" w:themeColor="text2"/>
              </w:rPr>
            </w:pPr>
            <w:r>
              <w:rPr>
                <w:rFonts w:cs="Arial"/>
                <w:color w:val="44546A" w:themeColor="text2"/>
              </w:rPr>
              <w:t xml:space="preserve">Contact: </w:t>
            </w:r>
            <w:r w:rsidRPr="000E559E">
              <w:rPr>
                <w:rFonts w:cs="Arial"/>
                <w:color w:val="44546A" w:themeColor="text2"/>
              </w:rPr>
              <w:t>Mr. GU ZHAN / Lecturer &amp; Consultant</w:t>
            </w:r>
          </w:p>
          <w:p w14:paraId="0E90B873" w14:textId="77777777" w:rsidR="003A6D52" w:rsidRPr="000E559E" w:rsidRDefault="003A6D52" w:rsidP="009240B8">
            <w:pPr>
              <w:rPr>
                <w:rFonts w:cs="Arial"/>
                <w:color w:val="44546A" w:themeColor="text2"/>
              </w:rPr>
            </w:pPr>
            <w:r>
              <w:rPr>
                <w:rFonts w:cs="Arial"/>
                <w:color w:val="44546A" w:themeColor="text2"/>
              </w:rPr>
              <w:t>Telephone No.</w:t>
            </w:r>
            <w:r w:rsidRPr="000E559E">
              <w:rPr>
                <w:rFonts w:cs="Arial"/>
                <w:color w:val="44546A" w:themeColor="text2"/>
              </w:rPr>
              <w:t>:</w:t>
            </w:r>
            <w:r>
              <w:rPr>
                <w:rFonts w:cs="Arial"/>
                <w:color w:val="44546A" w:themeColor="text2"/>
              </w:rPr>
              <w:t xml:space="preserve"> </w:t>
            </w:r>
            <w:r w:rsidRPr="000E559E">
              <w:rPr>
                <w:rFonts w:cs="Arial"/>
                <w:color w:val="44546A" w:themeColor="text2"/>
              </w:rPr>
              <w:t>65-6516 8021</w:t>
            </w:r>
          </w:p>
          <w:p w14:paraId="6100D8C9" w14:textId="77777777" w:rsidR="003A6D52" w:rsidRDefault="003A6D52" w:rsidP="009240B8">
            <w:pPr>
              <w:rPr>
                <w:rFonts w:cs="Arial"/>
                <w:color w:val="44546A" w:themeColor="text2"/>
              </w:rPr>
            </w:pPr>
            <w:r w:rsidRPr="000E559E">
              <w:rPr>
                <w:rFonts w:cs="Arial"/>
                <w:color w:val="44546A" w:themeColor="text2"/>
              </w:rPr>
              <w:t>Email:</w:t>
            </w:r>
            <w:r w:rsidRPr="000E559E">
              <w:rPr>
                <w:rFonts w:cs="Arial"/>
                <w:color w:val="44546A" w:themeColor="text2"/>
              </w:rPr>
              <w:tab/>
            </w:r>
            <w:hyperlink r:id="rId80" w:history="1">
              <w:r w:rsidRPr="006F7207">
                <w:rPr>
                  <w:rStyle w:val="Hyperlink"/>
                  <w:rFonts w:cs="Arial"/>
                </w:rPr>
                <w:t>zhan.gu@nus.edu.sg</w:t>
              </w:r>
            </w:hyperlink>
          </w:p>
          <w:p w14:paraId="78897C05" w14:textId="77777777" w:rsidR="003A6D52" w:rsidRPr="00CF5A99" w:rsidRDefault="003A6D52" w:rsidP="009240B8">
            <w:pPr>
              <w:rPr>
                <w:rFonts w:cs="Arial"/>
                <w:color w:val="44546A" w:themeColor="text2"/>
              </w:rPr>
            </w:pPr>
          </w:p>
        </w:tc>
      </w:tr>
    </w:tbl>
    <w:p w14:paraId="21303765" w14:textId="77777777" w:rsidR="003A6D52" w:rsidRDefault="003A6D52" w:rsidP="003A6D52">
      <w:pPr>
        <w:rPr>
          <w:rFonts w:cs="Arial"/>
        </w:rPr>
      </w:pPr>
    </w:p>
    <w:p w14:paraId="51C9DDFB" w14:textId="77777777" w:rsidR="003A6D52" w:rsidRDefault="003A6D52" w:rsidP="003A6D52">
      <w:pPr>
        <w:rPr>
          <w:rFonts w:cs="Arial"/>
        </w:rPr>
      </w:pPr>
      <w:r>
        <w:rPr>
          <w:rFonts w:cs="Arial"/>
        </w:rPr>
        <w:br w:type="column"/>
      </w:r>
      <w:r>
        <w:rPr>
          <w:rFonts w:cs="Arial"/>
        </w:rPr>
        <w:lastRenderedPageBreak/>
        <w:t>Additional check for the problem statement:</w:t>
      </w:r>
    </w:p>
    <w:p w14:paraId="4855BA2E" w14:textId="77777777" w:rsidR="003A6D52" w:rsidRDefault="003A6D52" w:rsidP="003A6D52">
      <w:pPr>
        <w:rPr>
          <w:rFonts w:cs="Arial"/>
        </w:rPr>
      </w:pPr>
      <w:r>
        <w:rPr>
          <w:rFonts w:cs="Arial"/>
          <w:noProof/>
        </w:rPr>
        <w:drawing>
          <wp:inline distT="0" distB="0" distL="0" distR="0" wp14:anchorId="0220D16B" wp14:editId="400EA441">
            <wp:extent cx="5732145" cy="3224530"/>
            <wp:effectExtent l="0" t="0" r="0" b="1270"/>
            <wp:docPr id="12311094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1">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1BD441F1" w14:textId="77777777" w:rsidR="003A6D52" w:rsidRDefault="003A6D52" w:rsidP="003A6D52">
      <w:pPr>
        <w:rPr>
          <w:rFonts w:cs="Arial"/>
        </w:rPr>
      </w:pPr>
    </w:p>
    <w:p w14:paraId="38F27C1D" w14:textId="77777777" w:rsidR="003A6D52" w:rsidRPr="000B24AD" w:rsidRDefault="003A6D52" w:rsidP="000B24AD">
      <w:pPr>
        <w:jc w:val="both"/>
        <w:rPr>
          <w:b/>
          <w:bCs/>
        </w:rPr>
      </w:pPr>
      <w:r w:rsidRPr="000B24AD">
        <w:rPr>
          <w:rFonts w:hint="eastAsia"/>
          <w:b/>
          <w:bCs/>
        </w:rPr>
        <w:t>G</w:t>
      </w:r>
      <w:r w:rsidRPr="000B24AD">
        <w:rPr>
          <w:b/>
          <w:bCs/>
        </w:rPr>
        <w:t>oal:</w:t>
      </w:r>
    </w:p>
    <w:p w14:paraId="3D56DED1" w14:textId="12E479A2" w:rsidR="003A6D52" w:rsidRDefault="003A6D52" w:rsidP="000B24AD">
      <w:pPr>
        <w:jc w:val="both"/>
        <w:rPr>
          <w:rFonts w:asciiTheme="minorHAnsi" w:hAnsiTheme="minorHAnsi" w:cstheme="minorHAnsi"/>
        </w:rPr>
      </w:pPr>
      <w:r>
        <w:rPr>
          <w:rFonts w:asciiTheme="minorHAnsi" w:hAnsiTheme="minorHAnsi" w:cstheme="minorHAnsi"/>
        </w:rPr>
        <w:t xml:space="preserve">User information </w:t>
      </w:r>
      <w:r w:rsidR="007A0985">
        <w:rPr>
          <w:rFonts w:asciiTheme="minorHAnsi" w:hAnsiTheme="minorHAnsi" w:cstheme="minorHAnsi"/>
        </w:rPr>
        <w:t>deep processing</w:t>
      </w:r>
      <w:r>
        <w:rPr>
          <w:rFonts w:asciiTheme="minorHAnsi" w:hAnsiTheme="minorHAnsi" w:cstheme="minorHAnsi"/>
        </w:rPr>
        <w:t xml:space="preserve"> </w:t>
      </w:r>
      <w:r w:rsidR="007A0985">
        <w:rPr>
          <w:rFonts w:asciiTheme="minorHAnsi" w:hAnsiTheme="minorHAnsi" w:cstheme="minorHAnsi"/>
        </w:rPr>
        <w:t>and</w:t>
      </w:r>
      <w:r>
        <w:rPr>
          <w:rFonts w:asciiTheme="minorHAnsi" w:hAnsiTheme="minorHAnsi" w:cstheme="minorHAnsi"/>
        </w:rPr>
        <w:t xml:space="preserve"> account confidence </w:t>
      </w:r>
      <w:r w:rsidR="007A0985">
        <w:rPr>
          <w:rFonts w:asciiTheme="minorHAnsi" w:hAnsiTheme="minorHAnsi" w:cstheme="minorHAnsi"/>
        </w:rPr>
        <w:t>factor</w:t>
      </w:r>
      <w:r>
        <w:rPr>
          <w:rFonts w:asciiTheme="minorHAnsi" w:hAnsiTheme="minorHAnsi" w:cstheme="minorHAnsi"/>
        </w:rPr>
        <w:t xml:space="preserve"> evaluation</w:t>
      </w:r>
      <w:r w:rsidR="00AD0625">
        <w:rPr>
          <w:rFonts w:asciiTheme="minorHAnsi" w:hAnsiTheme="minorHAnsi" w:cstheme="minorHAnsi"/>
        </w:rPr>
        <w:t xml:space="preserve"> for high performance model training, </w:t>
      </w:r>
      <w:r w:rsidR="007A0985">
        <w:rPr>
          <w:rFonts w:asciiTheme="minorHAnsi" w:hAnsiTheme="minorHAnsi" w:cstheme="minorHAnsi"/>
        </w:rPr>
        <w:t xml:space="preserve">finally </w:t>
      </w:r>
      <w:r w:rsidR="00AD0625">
        <w:rPr>
          <w:rFonts w:asciiTheme="minorHAnsi" w:hAnsiTheme="minorHAnsi" w:cstheme="minorHAnsi"/>
        </w:rPr>
        <w:t>feed into user performance prediction sub-system</w:t>
      </w:r>
      <w:r w:rsidR="007A0985">
        <w:rPr>
          <w:rFonts w:asciiTheme="minorHAnsi" w:hAnsiTheme="minorHAnsi" w:cstheme="minorHAnsi"/>
        </w:rPr>
        <w:t xml:space="preserve">, provide high performance user </w:t>
      </w:r>
      <w:r w:rsidR="00F615DA">
        <w:rPr>
          <w:rFonts w:asciiTheme="minorHAnsi" w:hAnsiTheme="minorHAnsi" w:cstheme="minorHAnsi"/>
        </w:rPr>
        <w:t xml:space="preserve">information </w:t>
      </w:r>
      <w:r w:rsidR="007A0985">
        <w:rPr>
          <w:rFonts w:asciiTheme="minorHAnsi" w:hAnsiTheme="minorHAnsi" w:cstheme="minorHAnsi"/>
        </w:rPr>
        <w:t>analysis model</w:t>
      </w:r>
    </w:p>
    <w:p w14:paraId="48AEBFDB" w14:textId="3F485B07" w:rsidR="003A6D52" w:rsidRDefault="003A6D52" w:rsidP="000B24AD">
      <w:pPr>
        <w:jc w:val="both"/>
        <w:rPr>
          <w:rFonts w:asciiTheme="minorHAnsi" w:hAnsiTheme="minorHAnsi" w:cstheme="minorHAnsi"/>
        </w:rPr>
      </w:pPr>
      <w:r>
        <w:rPr>
          <w:rFonts w:asciiTheme="minorHAnsi" w:hAnsiTheme="minorHAnsi" w:cstheme="minorHAnsi"/>
        </w:rPr>
        <w:t xml:space="preserve">Setup user </w:t>
      </w:r>
      <w:r w:rsidR="007A0985">
        <w:rPr>
          <w:rFonts w:asciiTheme="minorHAnsi" w:hAnsiTheme="minorHAnsi" w:cstheme="minorHAnsi"/>
        </w:rPr>
        <w:t xml:space="preserve">account deep </w:t>
      </w:r>
      <w:r>
        <w:rPr>
          <w:rFonts w:asciiTheme="minorHAnsi" w:hAnsiTheme="minorHAnsi" w:cstheme="minorHAnsi"/>
        </w:rPr>
        <w:t>analysis model</w:t>
      </w:r>
      <w:r w:rsidR="007A0985">
        <w:rPr>
          <w:rFonts w:asciiTheme="minorHAnsi" w:hAnsiTheme="minorHAnsi" w:cstheme="minorHAnsi"/>
        </w:rPr>
        <w:t xml:space="preserve"> and provide account performance enhancement recommendation </w:t>
      </w:r>
      <w:r>
        <w:rPr>
          <w:rFonts w:asciiTheme="minorHAnsi" w:hAnsiTheme="minorHAnsi" w:cstheme="minorHAnsi"/>
        </w:rPr>
        <w:t xml:space="preserve">for </w:t>
      </w:r>
      <w:r w:rsidR="007A0985">
        <w:rPr>
          <w:rFonts w:asciiTheme="minorHAnsi" w:hAnsiTheme="minorHAnsi" w:cstheme="minorHAnsi"/>
        </w:rPr>
        <w:t xml:space="preserve">individual and </w:t>
      </w:r>
      <w:r>
        <w:rPr>
          <w:rFonts w:asciiTheme="minorHAnsi" w:hAnsiTheme="minorHAnsi" w:cstheme="minorHAnsi"/>
        </w:rPr>
        <w:t>Small Medium Enterprises (SME</w:t>
      </w:r>
      <w:r w:rsidR="007A0985">
        <w:rPr>
          <w:rFonts w:asciiTheme="minorHAnsi" w:hAnsiTheme="minorHAnsi" w:cstheme="minorHAnsi"/>
        </w:rPr>
        <w:t xml:space="preserve">) to boost their business </w:t>
      </w:r>
    </w:p>
    <w:p w14:paraId="73031CC8" w14:textId="77777777" w:rsidR="003A6D52" w:rsidRDefault="003A6D52" w:rsidP="005427B6">
      <w:pPr>
        <w:jc w:val="both"/>
        <w:rPr>
          <w:rFonts w:cs="Arial"/>
        </w:rPr>
      </w:pPr>
    </w:p>
    <w:p w14:paraId="597417E5" w14:textId="77777777" w:rsidR="003A6D52" w:rsidRDefault="003A6D52" w:rsidP="005427B6">
      <w:pPr>
        <w:pStyle w:val="ListParagraph"/>
        <w:numPr>
          <w:ilvl w:val="0"/>
          <w:numId w:val="92"/>
        </w:numPr>
        <w:spacing w:after="0" w:line="240" w:lineRule="auto"/>
        <w:jc w:val="both"/>
        <w:rPr>
          <w:rFonts w:cs="Arial"/>
          <w:b/>
          <w:bCs/>
        </w:rPr>
      </w:pPr>
      <w:r w:rsidRPr="00D23190">
        <w:rPr>
          <w:rFonts w:cs="Arial" w:hint="eastAsia"/>
          <w:b/>
          <w:bCs/>
        </w:rPr>
        <w:t>I</w:t>
      </w:r>
      <w:r w:rsidRPr="00D23190">
        <w:rPr>
          <w:rFonts w:cs="Arial"/>
          <w:b/>
          <w:bCs/>
        </w:rPr>
        <w:t>s there anyone knows the solution?</w:t>
      </w:r>
    </w:p>
    <w:p w14:paraId="453C33E6" w14:textId="77777777" w:rsidR="000B24AD" w:rsidRPr="00D23190" w:rsidRDefault="000B24AD" w:rsidP="000B24AD">
      <w:pPr>
        <w:pStyle w:val="ListParagraph"/>
        <w:spacing w:after="0" w:line="240" w:lineRule="auto"/>
        <w:ind w:left="360"/>
        <w:jc w:val="both"/>
        <w:rPr>
          <w:rFonts w:cs="Arial"/>
          <w:b/>
          <w:bCs/>
        </w:rPr>
      </w:pPr>
    </w:p>
    <w:p w14:paraId="17D01A45" w14:textId="3881E512" w:rsidR="003A6D52" w:rsidRPr="000B24AD" w:rsidRDefault="003A6D52" w:rsidP="000B24AD">
      <w:pPr>
        <w:ind w:left="360"/>
        <w:jc w:val="both"/>
      </w:pPr>
      <w:r w:rsidRPr="00D23190">
        <w:t xml:space="preserve">Partially yes. </w:t>
      </w:r>
      <w:r>
        <w:t>IT Giants</w:t>
      </w:r>
      <w:r w:rsidRPr="00D23190">
        <w:t xml:space="preserve"> like </w:t>
      </w:r>
      <w:r>
        <w:t>G</w:t>
      </w:r>
      <w:r w:rsidRPr="00D23190">
        <w:t xml:space="preserve">oogle, Facebook, Taobao, </w:t>
      </w:r>
      <w:proofErr w:type="spellStart"/>
      <w:r w:rsidRPr="00D23190">
        <w:t>Tecent</w:t>
      </w:r>
      <w:proofErr w:type="spellEnd"/>
      <w:r w:rsidRPr="00D23190">
        <w:t xml:space="preserve"> etc, have </w:t>
      </w:r>
      <w:r>
        <w:t xml:space="preserve">their own </w:t>
      </w:r>
      <w:r w:rsidRPr="00D23190">
        <w:t xml:space="preserve">IT teams </w:t>
      </w:r>
      <w:r>
        <w:t xml:space="preserve">which </w:t>
      </w:r>
      <w:r w:rsidRPr="00D23190">
        <w:t xml:space="preserve">work </w:t>
      </w:r>
      <w:r>
        <w:t xml:space="preserve">on </w:t>
      </w:r>
      <w:r w:rsidRPr="00D23190">
        <w:t xml:space="preserve">data mining and user </w:t>
      </w:r>
      <w:proofErr w:type="spellStart"/>
      <w:r w:rsidRPr="00D23190">
        <w:t>behavior</w:t>
      </w:r>
      <w:proofErr w:type="spellEnd"/>
      <w:r w:rsidRPr="00D23190">
        <w:t xml:space="preserve"> analysis. However, their model and data </w:t>
      </w:r>
      <w:r>
        <w:t xml:space="preserve">are only used </w:t>
      </w:r>
      <w:r w:rsidRPr="00D23190">
        <w:t xml:space="preserve">for own </w:t>
      </w:r>
      <w:r>
        <w:t>business and are confidential for others.</w:t>
      </w:r>
      <w:r w:rsidRPr="00407CB7">
        <w:t xml:space="preserve"> As such, there is a need to develop an open-source model which will be beneficial to others.  </w:t>
      </w:r>
      <w:r>
        <w:t>We basically know some of their rules or analysis methodology, generally we can apply common sense or own experience for basic rule definition. That’s our project start point.</w:t>
      </w:r>
    </w:p>
    <w:p w14:paraId="258C749A" w14:textId="77777777" w:rsidR="003A6D52" w:rsidRDefault="003A6D52" w:rsidP="005427B6">
      <w:pPr>
        <w:pStyle w:val="ListParagraph"/>
        <w:numPr>
          <w:ilvl w:val="0"/>
          <w:numId w:val="92"/>
        </w:numPr>
        <w:spacing w:after="0" w:line="240" w:lineRule="auto"/>
        <w:jc w:val="both"/>
        <w:rPr>
          <w:rFonts w:cs="Arial"/>
          <w:b/>
          <w:bCs/>
        </w:rPr>
      </w:pPr>
      <w:r w:rsidRPr="00D23190">
        <w:rPr>
          <w:rFonts w:cs="Arial"/>
          <w:b/>
          <w:bCs/>
        </w:rPr>
        <w:t>Has relevant data collection?</w:t>
      </w:r>
    </w:p>
    <w:p w14:paraId="12DD6265" w14:textId="77777777" w:rsidR="000B24AD" w:rsidRDefault="000B24AD" w:rsidP="000B24AD">
      <w:pPr>
        <w:pStyle w:val="ListParagraph"/>
        <w:spacing w:after="0" w:line="240" w:lineRule="auto"/>
        <w:ind w:left="360"/>
        <w:jc w:val="both"/>
        <w:rPr>
          <w:rFonts w:cs="Arial"/>
          <w:b/>
          <w:bCs/>
        </w:rPr>
      </w:pPr>
    </w:p>
    <w:p w14:paraId="02A21C9B" w14:textId="0F21D549" w:rsidR="003A6D52" w:rsidRDefault="003A6D52" w:rsidP="000B24AD">
      <w:pPr>
        <w:ind w:left="360"/>
        <w:jc w:val="both"/>
      </w:pPr>
      <w:r>
        <w:t xml:space="preserve">Since user account and relevant information are confidential, we cannot get full set of DB. Alternately, we can choose certain public DB (i.e. IG dataset) for model tuning. With the </w:t>
      </w:r>
      <w:r>
        <w:lastRenderedPageBreak/>
        <w:t>help of our knowledge of big data analysis</w:t>
      </w:r>
      <w:r w:rsidR="00B01F55">
        <w:t xml:space="preserve">, feature engineering, </w:t>
      </w:r>
      <w:r w:rsidR="007A0985">
        <w:t>modelling</w:t>
      </w:r>
      <w:r>
        <w:t>,</w:t>
      </w:r>
      <w:r w:rsidR="00B01F55">
        <w:t xml:space="preserve"> data mining, </w:t>
      </w:r>
      <w:r>
        <w:t xml:space="preserve">machine learning </w:t>
      </w:r>
      <w:r w:rsidR="00B01F55">
        <w:t xml:space="preserve">&amp; recommendation </w:t>
      </w:r>
      <w:r>
        <w:t xml:space="preserve">technology, we can setup own model and review model performance for further tuning. Lastly, we may combine different model output by </w:t>
      </w:r>
      <w:r w:rsidR="007A0985">
        <w:t>data fusion function</w:t>
      </w:r>
      <w:r w:rsidR="00F615DA">
        <w:t xml:space="preserve"> to fulfil system requirement.</w:t>
      </w:r>
    </w:p>
    <w:p w14:paraId="6E68BC11" w14:textId="0BA0C122" w:rsidR="003A6D52" w:rsidRPr="000B24AD" w:rsidRDefault="003A6D52" w:rsidP="000B24AD">
      <w:pPr>
        <w:ind w:left="360"/>
        <w:jc w:val="both"/>
        <w:rPr>
          <w:rFonts w:cs="Arial"/>
          <w:b/>
          <w:bCs/>
        </w:rPr>
      </w:pPr>
      <w:r>
        <w:t>Prior to that, we will review data sample carefully</w:t>
      </w:r>
      <w:r w:rsidR="007A0985">
        <w:t xml:space="preserve">, </w:t>
      </w:r>
      <w:r>
        <w:t xml:space="preserve">re-organize </w:t>
      </w:r>
      <w:r w:rsidR="007A0985">
        <w:t xml:space="preserve">and deep pre-process </w:t>
      </w:r>
      <w:r>
        <w:t xml:space="preserve">dataset so that we can export it with </w:t>
      </w:r>
      <w:r w:rsidR="00F615DA">
        <w:t>pre-</w:t>
      </w:r>
      <w:r w:rsidR="000C0CA8">
        <w:t>set</w:t>
      </w:r>
      <w:r w:rsidR="00F615DA">
        <w:t xml:space="preserve"> grouping and </w:t>
      </w:r>
      <w:r>
        <w:t>unified format</w:t>
      </w:r>
      <w:r w:rsidR="007A0985">
        <w:t xml:space="preserve">. Such data feature engineering work </w:t>
      </w:r>
      <w:r>
        <w:t xml:space="preserve">is good for best model choosing and high efficiency model </w:t>
      </w:r>
      <w:r w:rsidR="007A0985">
        <w:t>training.</w:t>
      </w:r>
    </w:p>
    <w:p w14:paraId="4303B89C" w14:textId="77777777" w:rsidR="003A6D52" w:rsidRPr="000B24AD" w:rsidRDefault="003A6D52" w:rsidP="005427B6">
      <w:pPr>
        <w:pStyle w:val="ListParagraph"/>
        <w:numPr>
          <w:ilvl w:val="0"/>
          <w:numId w:val="92"/>
        </w:numPr>
        <w:spacing w:after="0" w:line="240" w:lineRule="auto"/>
        <w:jc w:val="both"/>
        <w:rPr>
          <w:rFonts w:cs="Arial"/>
          <w:b/>
          <w:bCs/>
        </w:rPr>
      </w:pPr>
      <w:r w:rsidRPr="000B24AD">
        <w:rPr>
          <w:rFonts w:cs="Arial"/>
          <w:b/>
          <w:bCs/>
        </w:rPr>
        <w:t xml:space="preserve">Can simulate/generate relevant data? </w:t>
      </w:r>
    </w:p>
    <w:p w14:paraId="04395F81" w14:textId="77777777" w:rsidR="000B24AD" w:rsidRDefault="000B24AD" w:rsidP="000B24AD">
      <w:pPr>
        <w:pStyle w:val="ListParagraph"/>
        <w:spacing w:after="0" w:line="240" w:lineRule="auto"/>
        <w:ind w:left="360"/>
        <w:jc w:val="both"/>
        <w:rPr>
          <w:rFonts w:cs="Arial"/>
        </w:rPr>
      </w:pPr>
    </w:p>
    <w:p w14:paraId="00CE09D3" w14:textId="77777777" w:rsidR="003A6D52" w:rsidRPr="00D23190" w:rsidRDefault="003A6D52" w:rsidP="000B24AD">
      <w:pPr>
        <w:ind w:left="360"/>
        <w:jc w:val="both"/>
        <w:rPr>
          <w:rFonts w:cs="Arial"/>
        </w:rPr>
      </w:pPr>
      <w:r>
        <w:t>Yes. We can either adopt public DB or use data sampling method for model learning and tuning in future. Also, we can general some dataset for model test if necessary.</w:t>
      </w:r>
    </w:p>
    <w:p w14:paraId="7644CBC1" w14:textId="7B5B8C43" w:rsidR="00B160D9" w:rsidRDefault="00B160D9">
      <w:pPr>
        <w:spacing w:line="259" w:lineRule="auto"/>
        <w:rPr>
          <w:rFonts w:cs="Arial"/>
        </w:rPr>
      </w:pPr>
    </w:p>
    <w:p w14:paraId="29D7EC86" w14:textId="77777777" w:rsidR="00DA793B" w:rsidRPr="00644CA5" w:rsidRDefault="00DA793B" w:rsidP="00DA793B">
      <w:pPr>
        <w:rPr>
          <w:rFonts w:cs="Arial"/>
        </w:rPr>
      </w:pPr>
    </w:p>
    <w:p w14:paraId="035901E5" w14:textId="77777777" w:rsidR="003A6D52" w:rsidRDefault="003A6D52">
      <w:pPr>
        <w:spacing w:line="259" w:lineRule="auto"/>
        <w:rPr>
          <w:rFonts w:eastAsiaTheme="majorEastAsia" w:cs="Arial"/>
          <w:b/>
          <w:color w:val="002060"/>
          <w:sz w:val="26"/>
          <w:szCs w:val="26"/>
        </w:rPr>
      </w:pPr>
      <w:bookmarkStart w:id="254" w:name="_Toc133134638"/>
      <w:r>
        <w:rPr>
          <w:rFonts w:cs="Arial"/>
        </w:rPr>
        <w:br w:type="page"/>
      </w:r>
    </w:p>
    <w:p w14:paraId="13031708" w14:textId="02206167" w:rsidR="00EE02EF" w:rsidRPr="000B24AD" w:rsidRDefault="65C94A01" w:rsidP="00EE02EF">
      <w:pPr>
        <w:pStyle w:val="Heading2"/>
        <w:rPr>
          <w:rFonts w:cs="Arial"/>
        </w:rPr>
      </w:pPr>
      <w:bookmarkStart w:id="255" w:name="_Toc135438702"/>
      <w:r w:rsidRPr="193E6DCE">
        <w:rPr>
          <w:rFonts w:cs="Arial"/>
        </w:rPr>
        <w:lastRenderedPageBreak/>
        <w:t xml:space="preserve">Mapped System Functionalities against knowledge, </w:t>
      </w:r>
      <w:r w:rsidR="52A55070" w:rsidRPr="193E6DCE">
        <w:rPr>
          <w:rFonts w:cs="Arial"/>
        </w:rPr>
        <w:t>techniques,</w:t>
      </w:r>
      <w:r w:rsidRPr="193E6DCE">
        <w:rPr>
          <w:rFonts w:cs="Arial"/>
        </w:rPr>
        <w:t xml:space="preserve"> and skills of modular courses: MR, RS, CGS</w:t>
      </w:r>
      <w:bookmarkEnd w:id="254"/>
      <w:bookmarkEnd w:id="255"/>
    </w:p>
    <w:p w14:paraId="7A511909" w14:textId="3E453A56" w:rsidR="00EE02EF" w:rsidRPr="00EE02EF" w:rsidRDefault="00EE02EF" w:rsidP="000B24AD">
      <w:pPr>
        <w:jc w:val="both"/>
      </w:pPr>
      <w:r w:rsidRPr="05542E09">
        <w:t>This section comprises of the background study of the models used for this project learnt in this course of study. Most of the models were decided based on the initial starting point of our module for this semester.</w:t>
      </w:r>
    </w:p>
    <w:p w14:paraId="1FEF323E" w14:textId="262C7F2C" w:rsidR="00EE02EF" w:rsidRPr="00EE02EF" w:rsidRDefault="00EE02EF" w:rsidP="000B24AD">
      <w:pPr>
        <w:jc w:val="both"/>
      </w:pPr>
      <w:r w:rsidRPr="05542E09">
        <w:t>In our model C set up, we mentioned in the report earlier that we use Python’s Grid Search CV to determine which of the selected regression models are suitable for our use case.</w:t>
      </w:r>
    </w:p>
    <w:p w14:paraId="2C16AE92" w14:textId="355BA822" w:rsidR="00EE02EF" w:rsidRPr="00EE02EF" w:rsidRDefault="00EE02EF" w:rsidP="000B24AD">
      <w:pPr>
        <w:jc w:val="both"/>
        <w:rPr>
          <w:rFonts w:cs="Arial"/>
        </w:rPr>
      </w:pPr>
      <w:r w:rsidRPr="05542E09">
        <w:rPr>
          <w:rFonts w:cs="Arial"/>
        </w:rPr>
        <w:t>With various topics covered in our huge database, there is a need to refine and fine tune the topic structure with the most efficient model. this is where Random Forest Regression stands out. the key reason why</w:t>
      </w:r>
      <w:r w:rsidRPr="00EE02EF">
        <w:rPr>
          <w:rFonts w:cs="Arial"/>
        </w:rPr>
        <w:t xml:space="preserve"> Random Forest regression stands out is due to its simplicity in tuning and training as compared to others. As quoted in</w:t>
      </w:r>
      <w:sdt>
        <w:sdtPr>
          <w:rPr>
            <w:rFonts w:cs="Arial"/>
          </w:rPr>
          <w:id w:val="709683255"/>
          <w:lock w:val="contentLocked"/>
          <w:placeholder>
            <w:docPart w:val="DefaultPlaceholder_1081868574"/>
          </w:placeholder>
          <w:citation/>
        </w:sdtPr>
        <w:sdtContent>
          <w:ins w:id="256" w:author="Lim Bryan" w:date="2023-04-25T23:45:00Z">
            <w:r w:rsidRPr="05542E09">
              <w:rPr>
                <w:rFonts w:cs="Arial"/>
              </w:rPr>
              <w:fldChar w:fldCharType="begin"/>
            </w:r>
            <w:r w:rsidRPr="05542E09">
              <w:rPr>
                <w:rFonts w:cs="Arial"/>
              </w:rPr>
              <w:instrText xml:space="preserve"> CITATION Tre09 \l 18441 </w:instrText>
            </w:r>
          </w:ins>
          <w:r w:rsidRPr="05542E09">
            <w:rPr>
              <w:rFonts w:cs="Arial"/>
            </w:rPr>
            <w:fldChar w:fldCharType="separate"/>
          </w:r>
          <w:r w:rsidR="00831778">
            <w:rPr>
              <w:rFonts w:cs="Arial"/>
              <w:noProof/>
            </w:rPr>
            <w:t xml:space="preserve"> </w:t>
          </w:r>
          <w:r w:rsidR="00831778" w:rsidRPr="00831778">
            <w:rPr>
              <w:rFonts w:cs="Arial"/>
              <w:noProof/>
            </w:rPr>
            <w:t>(Tibshirani, 2009)</w:t>
          </w:r>
          <w:ins w:id="257" w:author="Lim Bryan" w:date="2023-04-25T23:45:00Z">
            <w:r w:rsidRPr="05542E09">
              <w:rPr>
                <w:rFonts w:cs="Arial"/>
              </w:rPr>
              <w:fldChar w:fldCharType="end"/>
            </w:r>
          </w:ins>
        </w:sdtContent>
      </w:sdt>
      <w:r w:rsidRPr="00EE02EF">
        <w:rPr>
          <w:rFonts w:cs="Arial"/>
        </w:rPr>
        <w:t xml:space="preserve"> Chapter 17 page 602</w:t>
      </w:r>
      <w:r w:rsidR="00EC6F31">
        <w:rPr>
          <w:rFonts w:cs="Arial"/>
        </w:rPr>
        <w:t xml:space="preserve">: </w:t>
      </w:r>
      <w:r w:rsidR="00390B68">
        <w:rPr>
          <w:rFonts w:cs="Arial"/>
        </w:rPr>
        <w:t>“</w:t>
      </w:r>
      <w:r w:rsidRPr="00EE02EF">
        <w:rPr>
          <w:rFonts w:cs="Arial"/>
        </w:rPr>
        <w:t>The idea in random forests is to improve the variance reduction of bagging by reducing the correlation between the trees, without increasing the variance too much. This is achieved in the tree-growing process through random selection of the input variables.</w:t>
      </w:r>
      <w:r w:rsidR="00390B68">
        <w:rPr>
          <w:rFonts w:cs="Arial"/>
        </w:rPr>
        <w:t>”</w:t>
      </w:r>
    </w:p>
    <w:p w14:paraId="062DC4DE" w14:textId="720E8CD0" w:rsidR="00EE02EF" w:rsidRPr="00EE02EF" w:rsidRDefault="00EE02EF" w:rsidP="000B24AD">
      <w:pPr>
        <w:jc w:val="both"/>
        <w:rPr>
          <w:rFonts w:cs="Arial"/>
        </w:rPr>
      </w:pPr>
      <w:r w:rsidRPr="05542E09">
        <w:rPr>
          <w:rFonts w:cs="Arial"/>
        </w:rPr>
        <w:t xml:space="preserve">In Python Scikit Learn package, the boosting is known as bootstrapping. This is where the package obtains random samples to train for the model. As stated in the book, Random Forests stabilises at approximately 200 trees. in our training, it obtains a very good data at 100 trees and with bootstrapping. </w:t>
      </w:r>
    </w:p>
    <w:p w14:paraId="695E5D74" w14:textId="34E21ED7" w:rsidR="00EE02EF" w:rsidRDefault="00EE02EF" w:rsidP="000B24AD">
      <w:pPr>
        <w:jc w:val="both"/>
        <w:rPr>
          <w:rFonts w:cs="Arial"/>
        </w:rPr>
      </w:pPr>
      <w:r w:rsidRPr="00EE02EF">
        <w:rPr>
          <w:rFonts w:cs="Arial"/>
        </w:rPr>
        <w:t xml:space="preserve">Another technique used heavily in this project is from the Natural Language Processing aspect. in our project we </w:t>
      </w:r>
      <w:r w:rsidR="00EC6F31" w:rsidRPr="00EE02EF">
        <w:rPr>
          <w:rFonts w:cs="Arial"/>
        </w:rPr>
        <w:t>rely</w:t>
      </w:r>
      <w:r w:rsidRPr="00EE02EF">
        <w:rPr>
          <w:rFonts w:cs="Arial"/>
        </w:rPr>
        <w:t xml:space="preserve"> heavily on LDA (Latent Dirichlet Allocation) to provide us with topic modelling and sentimental analysis. LDA is optimised with the use of Stochastic Variational Inference that apply Bayesian nonparametric topic models for our massive data sets.</w:t>
      </w:r>
      <w:sdt>
        <w:sdtPr>
          <w:rPr>
            <w:rFonts w:cs="Arial"/>
          </w:rPr>
          <w:id w:val="318778996"/>
          <w:lock w:val="contentLocked"/>
          <w:placeholder>
            <w:docPart w:val="DefaultPlaceholder_1081868574"/>
          </w:placeholder>
          <w:citation/>
        </w:sdtPr>
        <w:sdtContent>
          <w:ins w:id="258" w:author="Lim Bryan" w:date="2023-04-25T23:48:00Z">
            <w:r w:rsidRPr="05542E09">
              <w:rPr>
                <w:rFonts w:cs="Arial"/>
              </w:rPr>
              <w:fldChar w:fldCharType="begin"/>
            </w:r>
            <w:r w:rsidRPr="05542E09">
              <w:rPr>
                <w:rFonts w:cs="Arial"/>
              </w:rPr>
              <w:instrText xml:space="preserve"> CITATION Mat13 \l 18441 </w:instrText>
            </w:r>
          </w:ins>
          <w:r w:rsidRPr="05542E09">
            <w:rPr>
              <w:rFonts w:cs="Arial"/>
            </w:rPr>
            <w:fldChar w:fldCharType="separate"/>
          </w:r>
          <w:r w:rsidR="00831778">
            <w:rPr>
              <w:rFonts w:cs="Arial"/>
              <w:noProof/>
            </w:rPr>
            <w:t xml:space="preserve"> </w:t>
          </w:r>
          <w:r w:rsidR="00831778" w:rsidRPr="00831778">
            <w:rPr>
              <w:rFonts w:cs="Arial"/>
              <w:noProof/>
            </w:rPr>
            <w:t>(Matthew D. Hoffman, 2013)</w:t>
          </w:r>
          <w:ins w:id="259" w:author="Lim Bryan" w:date="2023-04-25T23:48:00Z">
            <w:r w:rsidRPr="05542E09">
              <w:rPr>
                <w:rFonts w:cs="Arial"/>
              </w:rPr>
              <w:fldChar w:fldCharType="end"/>
            </w:r>
          </w:ins>
        </w:sdtContent>
      </w:sdt>
      <w:r w:rsidR="00EB4131">
        <w:rPr>
          <w:rFonts w:cs="Arial"/>
        </w:rPr>
        <w:t xml:space="preserve"> </w:t>
      </w:r>
      <w:r w:rsidRPr="00EE02EF">
        <w:rPr>
          <w:rFonts w:cs="Arial"/>
        </w:rPr>
        <w:t xml:space="preserve">Page 21 </w:t>
      </w:r>
    </w:p>
    <w:p w14:paraId="2DBEC764" w14:textId="77777777" w:rsidR="00D91F39" w:rsidRDefault="00D91F39" w:rsidP="05542E09">
      <w:pPr>
        <w:keepNext/>
        <w:jc w:val="center"/>
      </w:pPr>
      <w:r>
        <w:rPr>
          <w:noProof/>
        </w:rPr>
        <w:drawing>
          <wp:inline distT="0" distB="0" distL="0" distR="0" wp14:anchorId="2C957830" wp14:editId="6C245FF1">
            <wp:extent cx="5731510" cy="1500505"/>
            <wp:effectExtent l="0" t="0" r="2540" b="4445"/>
            <wp:docPr id="1602628951"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5731510" cy="1500505"/>
                    </a:xfrm>
                    <a:prstGeom prst="rect">
                      <a:avLst/>
                    </a:prstGeom>
                  </pic:spPr>
                </pic:pic>
              </a:graphicData>
            </a:graphic>
          </wp:inline>
        </w:drawing>
      </w:r>
    </w:p>
    <w:p w14:paraId="021549BB" w14:textId="2F10BF16" w:rsidR="00D91F39" w:rsidRPr="000B24AD" w:rsidRDefault="00D91F39" w:rsidP="000B24AD">
      <w:pPr>
        <w:jc w:val="center"/>
        <w:rPr>
          <w:rFonts w:cs="Arial"/>
          <w:i/>
          <w:iCs/>
        </w:rPr>
      </w:pPr>
      <w:bookmarkStart w:id="260" w:name="_Toc135431769"/>
      <w:r w:rsidRPr="000B24AD">
        <w:rPr>
          <w:i/>
          <w:iCs/>
        </w:rPr>
        <w:t xml:space="preserve">Figure </w:t>
      </w:r>
      <w:r w:rsidRPr="000B24AD">
        <w:rPr>
          <w:i/>
          <w:iCs/>
        </w:rPr>
        <w:fldChar w:fldCharType="begin"/>
      </w:r>
      <w:r w:rsidRPr="000B24AD">
        <w:rPr>
          <w:i/>
          <w:iCs/>
        </w:rPr>
        <w:instrText>SEQ Figure \* ARABIC</w:instrText>
      </w:r>
      <w:r w:rsidRPr="000B24AD">
        <w:rPr>
          <w:i/>
          <w:iCs/>
        </w:rPr>
        <w:fldChar w:fldCharType="separate"/>
      </w:r>
      <w:r w:rsidR="002A13A4">
        <w:rPr>
          <w:i/>
          <w:iCs/>
          <w:noProof/>
        </w:rPr>
        <w:t>39</w:t>
      </w:r>
      <w:r w:rsidRPr="000B24AD">
        <w:rPr>
          <w:i/>
          <w:iCs/>
        </w:rPr>
        <w:fldChar w:fldCharType="end"/>
      </w:r>
      <w:r w:rsidRPr="000B24AD">
        <w:rPr>
          <w:i/>
          <w:iCs/>
        </w:rPr>
        <w:t xml:space="preserve"> The graphical model representation of Latent Dirichlet allocation</w:t>
      </w:r>
      <w:bookmarkEnd w:id="260"/>
    </w:p>
    <w:p w14:paraId="4D5FFF1B" w14:textId="77777777" w:rsidR="00EE02EF" w:rsidRPr="00EE02EF" w:rsidRDefault="00EE02EF" w:rsidP="00EE02EF">
      <w:pPr>
        <w:rPr>
          <w:rFonts w:cs="Arial"/>
        </w:rPr>
      </w:pPr>
    </w:p>
    <w:p w14:paraId="66BA6B07" w14:textId="54F0FE20" w:rsidR="00EE02EF" w:rsidRDefault="00A840FD" w:rsidP="000B24AD">
      <w:pPr>
        <w:jc w:val="both"/>
        <w:rPr>
          <w:rFonts w:cs="Arial"/>
        </w:rPr>
      </w:pPr>
      <w:r w:rsidRPr="00EE02EF">
        <w:rPr>
          <w:rFonts w:cs="Arial"/>
        </w:rPr>
        <w:lastRenderedPageBreak/>
        <w:t>Finally</w:t>
      </w:r>
      <w:r w:rsidR="00EE02EF" w:rsidRPr="05542E09">
        <w:rPr>
          <w:rFonts w:cs="Arial"/>
        </w:rPr>
        <w:t>, we engaged a forward-chaining reasoning system the uses production rules to represent general knowledge (aka common sense). This allows us to set antecedent conditions to our working memory and group the dataset into different weightage (points) for us to determine</w:t>
      </w:r>
      <w:r w:rsidR="00EE02EF" w:rsidRPr="00EE02EF">
        <w:rPr>
          <w:rFonts w:cs="Arial"/>
        </w:rPr>
        <w:t xml:space="preserve"> the legitimacy of the posts and/or profiles.</w:t>
      </w:r>
      <w:r w:rsidR="00E85C05">
        <w:rPr>
          <w:rFonts w:cs="Arial"/>
        </w:rPr>
        <w:t xml:space="preserve"> </w:t>
      </w:r>
      <w:r w:rsidR="00EE02EF" w:rsidRPr="05542E09">
        <w:rPr>
          <w:rFonts w:cs="Arial"/>
        </w:rPr>
        <w:t>Using EDA to determine</w:t>
      </w:r>
      <w:r w:rsidR="00EE02EF" w:rsidRPr="00EE02EF">
        <w:rPr>
          <w:rFonts w:cs="Arial"/>
        </w:rPr>
        <w:t xml:space="preserve"> the grouping size of each categor</w:t>
      </w:r>
      <w:r w:rsidR="00E85C05">
        <w:rPr>
          <w:rFonts w:cs="Arial"/>
        </w:rPr>
        <w:t>y</w:t>
      </w:r>
      <w:r w:rsidR="00EE02EF" w:rsidRPr="00EE02EF">
        <w:rPr>
          <w:rFonts w:cs="Arial"/>
        </w:rPr>
        <w:t xml:space="preserve">, we arrived at the final table as shown in </w:t>
      </w:r>
      <w:r w:rsidR="00EE02EF" w:rsidRPr="272250E3">
        <w:rPr>
          <w:rFonts w:cs="Arial"/>
        </w:rPr>
        <w:fldChar w:fldCharType="begin"/>
      </w:r>
      <w:r w:rsidR="00EE02EF" w:rsidRPr="272250E3">
        <w:rPr>
          <w:rFonts w:cs="Arial"/>
        </w:rPr>
        <w:instrText xml:space="preserve"> REF _Ref133359075 \h </w:instrText>
      </w:r>
      <w:r w:rsidR="000B24AD">
        <w:rPr>
          <w:rFonts w:cs="Arial"/>
        </w:rPr>
        <w:instrText xml:space="preserve"> \* MERGEFORMAT </w:instrText>
      </w:r>
      <w:r w:rsidR="00EE02EF" w:rsidRPr="272250E3">
        <w:rPr>
          <w:rFonts w:cs="Arial"/>
        </w:rPr>
      </w:r>
      <w:r w:rsidR="00EE02EF" w:rsidRPr="272250E3">
        <w:rPr>
          <w:rFonts w:cs="Arial"/>
        </w:rPr>
        <w:fldChar w:fldCharType="separate"/>
      </w:r>
      <w:r w:rsidR="00E85C05" w:rsidRPr="00E85C05">
        <w:t xml:space="preserve">Table </w:t>
      </w:r>
      <w:r w:rsidR="00E85C05" w:rsidRPr="009F6B36">
        <w:t>2</w:t>
      </w:r>
      <w:r w:rsidR="00E85C05" w:rsidRPr="00E85C05">
        <w:t xml:space="preserve"> Design rule for Webpage display</w:t>
      </w:r>
      <w:r w:rsidR="00EE02EF" w:rsidRPr="272250E3">
        <w:rPr>
          <w:rFonts w:cs="Arial"/>
        </w:rPr>
        <w:fldChar w:fldCharType="end"/>
      </w:r>
      <w:r w:rsidR="00EE02EF" w:rsidRPr="00EE02EF">
        <w:rPr>
          <w:rFonts w:cs="Arial"/>
        </w:rPr>
        <w:t xml:space="preserve"> to fire the sequence for our model A.</w:t>
      </w:r>
      <w:r w:rsidR="00E85C05">
        <w:rPr>
          <w:rFonts w:cs="Arial"/>
        </w:rPr>
        <w:t xml:space="preserve"> </w:t>
      </w:r>
      <w:r w:rsidR="00E85C05" w:rsidRPr="05542E09">
        <w:rPr>
          <w:rFonts w:cs="Arial"/>
        </w:rPr>
        <w:t xml:space="preserve">Chapter 7 page </w:t>
      </w:r>
      <w:r w:rsidR="00E85C05" w:rsidRPr="00EE02EF">
        <w:rPr>
          <w:rFonts w:cs="Arial"/>
        </w:rPr>
        <w:t xml:space="preserve">117 </w:t>
      </w:r>
      <w:sdt>
        <w:sdtPr>
          <w:rPr>
            <w:rFonts w:cs="Arial"/>
          </w:rPr>
          <w:id w:val="-68819816"/>
          <w:placeholder>
            <w:docPart w:val="DefaultPlaceholder_1081868574"/>
          </w:placeholder>
          <w:citation/>
        </w:sdtPr>
        <w:sdtContent>
          <w:r w:rsidR="00EE02EF" w:rsidRPr="272250E3">
            <w:rPr>
              <w:rFonts w:cs="Arial"/>
            </w:rPr>
            <w:fldChar w:fldCharType="begin"/>
          </w:r>
          <w:r w:rsidR="00EE02EF" w:rsidRPr="272250E3">
            <w:rPr>
              <w:rFonts w:cs="Arial"/>
            </w:rPr>
            <w:instrText xml:space="preserve"> CITATION Ron04 \l 18441 </w:instrText>
          </w:r>
          <w:r w:rsidR="00EE02EF" w:rsidRPr="272250E3">
            <w:rPr>
              <w:rFonts w:cs="Arial"/>
            </w:rPr>
            <w:fldChar w:fldCharType="separate"/>
          </w:r>
          <w:r w:rsidR="00831778" w:rsidRPr="00831778">
            <w:rPr>
              <w:rFonts w:cs="Arial"/>
              <w:noProof/>
            </w:rPr>
            <w:t>(Levesque, 2004)</w:t>
          </w:r>
          <w:r w:rsidR="00EE02EF" w:rsidRPr="272250E3">
            <w:rPr>
              <w:rFonts w:cs="Arial"/>
            </w:rPr>
            <w:fldChar w:fldCharType="end"/>
          </w:r>
        </w:sdtContent>
      </w:sdt>
    </w:p>
    <w:p w14:paraId="26D5CE81" w14:textId="6E160EFF" w:rsidR="00BF2875" w:rsidRDefault="00BF2875" w:rsidP="000B24AD">
      <w:pPr>
        <w:jc w:val="both"/>
        <w:rPr>
          <w:rFonts w:cs="Arial"/>
        </w:rPr>
      </w:pPr>
      <w:r>
        <w:rPr>
          <w:rFonts w:cs="Arial"/>
        </w:rPr>
        <w:t>IG4U system also adopted data pre-processing concept as Reasoning System introduction, deep processing including data merge, data cleaning and feature engineering are necessary for model learning as well as the following data stream.</w:t>
      </w:r>
    </w:p>
    <w:p w14:paraId="5F4A4FAF" w14:textId="5E0D8CC2" w:rsidR="00BF2875" w:rsidRDefault="00BF2875" w:rsidP="000B24AD">
      <w:pPr>
        <w:jc w:val="both"/>
        <w:rPr>
          <w:rFonts w:cs="Arial"/>
        </w:rPr>
      </w:pPr>
      <w:r>
        <w:rPr>
          <w:rFonts w:cs="Arial"/>
        </w:rPr>
        <w:t xml:space="preserve">Human experience is the first thing need to build in as Machine Reasoning introduction, we adopted common sense, expert input as well as dataset sampling </w:t>
      </w:r>
      <w:r w:rsidR="00A95A09">
        <w:rPr>
          <w:rFonts w:cs="Arial"/>
        </w:rPr>
        <w:t xml:space="preserve">analysis result to build a perfect dataset for model B and model C training, achieved good model accuracy after rule base model pre-processing. </w:t>
      </w:r>
    </w:p>
    <w:p w14:paraId="48DDD534" w14:textId="2C298710" w:rsidR="00D36906" w:rsidRDefault="00D36906" w:rsidP="000B24AD">
      <w:pPr>
        <w:jc w:val="both"/>
        <w:rPr>
          <w:rFonts w:cs="Arial"/>
        </w:rPr>
      </w:pPr>
      <w:r>
        <w:rPr>
          <w:rFonts w:cs="Arial"/>
        </w:rPr>
        <w:t>Different recommendation concepts are adopted for IG4U system, such as rule-base confidence factor calculation, feed</w:t>
      </w:r>
      <w:r w:rsidR="0043204E">
        <w:rPr>
          <w:rFonts w:cs="Arial"/>
        </w:rPr>
        <w:t>ing</w:t>
      </w:r>
      <w:r>
        <w:rPr>
          <w:rFonts w:cs="Arial"/>
        </w:rPr>
        <w:t xml:space="preserve"> to model training as well as production phase as </w:t>
      </w:r>
      <w:r w:rsidR="0043204E">
        <w:rPr>
          <w:rFonts w:cs="Arial"/>
        </w:rPr>
        <w:t xml:space="preserve">an </w:t>
      </w:r>
      <w:r>
        <w:rPr>
          <w:rFonts w:cs="Arial"/>
        </w:rPr>
        <w:t>implicit ranking methodology</w:t>
      </w:r>
      <w:r w:rsidR="0043204E">
        <w:rPr>
          <w:rFonts w:cs="Arial"/>
        </w:rPr>
        <w:t>, which we confirmed it is really high efficiency and high accuracy for the recommended output</w:t>
      </w:r>
      <w:r>
        <w:rPr>
          <w:rFonts w:cs="Arial"/>
        </w:rPr>
        <w:t xml:space="preserve">. We also </w:t>
      </w:r>
      <w:r w:rsidR="0043204E">
        <w:rPr>
          <w:rFonts w:cs="Arial"/>
        </w:rPr>
        <w:t xml:space="preserve">deliberately </w:t>
      </w:r>
      <w:r>
        <w:rPr>
          <w:rFonts w:cs="Arial"/>
        </w:rPr>
        <w:t xml:space="preserve">select </w:t>
      </w:r>
      <w:r w:rsidR="0043204E">
        <w:rPr>
          <w:rFonts w:cs="Arial"/>
        </w:rPr>
        <w:t xml:space="preserve">key </w:t>
      </w:r>
      <w:r>
        <w:rPr>
          <w:rFonts w:cs="Arial"/>
        </w:rPr>
        <w:t xml:space="preserve">feathers for similar user grouping and adopt impression sorting as recommendation index to provide the most similar </w:t>
      </w:r>
      <w:r w:rsidR="0043204E">
        <w:rPr>
          <w:rFonts w:cs="Arial"/>
        </w:rPr>
        <w:t>user group’s reference data. The ranking &amp; sorting algorithm are confirmed useful and effective in IG4U system.</w:t>
      </w:r>
    </w:p>
    <w:p w14:paraId="3A7A4F55" w14:textId="44645BCA" w:rsidR="00754160" w:rsidRDefault="00A95A09" w:rsidP="000B24AD">
      <w:pPr>
        <w:jc w:val="both"/>
        <w:rPr>
          <w:rFonts w:cs="Arial"/>
        </w:rPr>
      </w:pPr>
      <w:r>
        <w:rPr>
          <w:rFonts w:cs="Arial"/>
        </w:rPr>
        <w:t>Hybrid reasoning system is adopted in IG4U system design, in which we integrate topic modelling, rule base model, clustering model as well as Random Forest prediction model for IG user information handling so as to get an acceptable grouping and performance prediction for end customer. Independent sub-system and cooperating expert concepts are practiced in IG4U data processing and reasoning sub-system.</w:t>
      </w:r>
    </w:p>
    <w:p w14:paraId="687E940E" w14:textId="77777777" w:rsidR="00754160" w:rsidRDefault="00754160" w:rsidP="00DA793B">
      <w:pPr>
        <w:rPr>
          <w:rFonts w:cs="Arial"/>
        </w:rPr>
      </w:pPr>
    </w:p>
    <w:p w14:paraId="790F8E8B" w14:textId="77777777" w:rsidR="00754160" w:rsidRDefault="00754160" w:rsidP="00DA793B">
      <w:pPr>
        <w:rPr>
          <w:rFonts w:cs="Arial"/>
        </w:rPr>
      </w:pPr>
    </w:p>
    <w:p w14:paraId="1AF27B0C" w14:textId="4799E45D" w:rsidR="009A0A56" w:rsidRPr="00644CA5" w:rsidRDefault="009A0A56" w:rsidP="193E6DCE">
      <w:pPr>
        <w:spacing w:line="259" w:lineRule="auto"/>
        <w:rPr>
          <w:rFonts w:cs="Arial"/>
        </w:rPr>
      </w:pPr>
      <w:r w:rsidRPr="193E6DCE">
        <w:rPr>
          <w:rFonts w:cs="Arial"/>
        </w:rPr>
        <w:br w:type="page"/>
      </w:r>
    </w:p>
    <w:p w14:paraId="65A23BFE" w14:textId="07D913C1" w:rsidR="005D19A0" w:rsidRDefault="65C94A01" w:rsidP="00EC3863">
      <w:pPr>
        <w:pStyle w:val="Heading2"/>
        <w:rPr>
          <w:rFonts w:cs="Arial"/>
        </w:rPr>
      </w:pPr>
      <w:bookmarkStart w:id="261" w:name="_Toc133134639"/>
      <w:bookmarkStart w:id="262" w:name="_Toc135438703"/>
      <w:r w:rsidRPr="193E6DCE">
        <w:rPr>
          <w:rFonts w:cs="Arial"/>
        </w:rPr>
        <w:lastRenderedPageBreak/>
        <w:t>Installation and User Guide</w:t>
      </w:r>
      <w:bookmarkEnd w:id="261"/>
      <w:bookmarkEnd w:id="262"/>
    </w:p>
    <w:p w14:paraId="1BE616C6" w14:textId="7CB786A4" w:rsidR="00B55D16" w:rsidRPr="009A0A56" w:rsidRDefault="00945B98" w:rsidP="00B574B8">
      <w:r>
        <w:t>Refer to IG4U User Guide Document.</w:t>
      </w:r>
    </w:p>
    <w:p w14:paraId="716099B7" w14:textId="269F35C7" w:rsidR="00DA793B" w:rsidRPr="002A717D" w:rsidRDefault="63A859FD" w:rsidP="00DA793B">
      <w:pPr>
        <w:pStyle w:val="Heading2"/>
        <w:rPr>
          <w:rFonts w:cs="Arial"/>
        </w:rPr>
      </w:pPr>
      <w:bookmarkStart w:id="263" w:name="_Toc133296856"/>
      <w:bookmarkStart w:id="264" w:name="_Toc133383432"/>
      <w:bookmarkStart w:id="265" w:name="_Toc133557510"/>
      <w:bookmarkStart w:id="266" w:name="_Toc133648764"/>
      <w:bookmarkStart w:id="267" w:name="_Toc133648811"/>
      <w:bookmarkStart w:id="268" w:name="_Toc133648862"/>
      <w:bookmarkStart w:id="269" w:name="_Toc133648913"/>
      <w:bookmarkStart w:id="270" w:name="_Toc133649330"/>
      <w:bookmarkStart w:id="271" w:name="_Toc133650277"/>
      <w:bookmarkStart w:id="272" w:name="_Toc133134640"/>
      <w:bookmarkStart w:id="273" w:name="_Toc135438704"/>
      <w:bookmarkEnd w:id="263"/>
      <w:bookmarkEnd w:id="264"/>
      <w:bookmarkEnd w:id="265"/>
      <w:bookmarkEnd w:id="266"/>
      <w:bookmarkEnd w:id="267"/>
      <w:bookmarkEnd w:id="268"/>
      <w:bookmarkEnd w:id="269"/>
      <w:bookmarkEnd w:id="270"/>
      <w:bookmarkEnd w:id="271"/>
      <w:r w:rsidRPr="193E6DCE">
        <w:rPr>
          <w:rFonts w:cs="Arial"/>
        </w:rPr>
        <w:t>Individual project report</w:t>
      </w:r>
      <w:bookmarkEnd w:id="272"/>
      <w:bookmarkEnd w:id="273"/>
    </w:p>
    <w:tbl>
      <w:tblPr>
        <w:tblStyle w:val="TableGrid"/>
        <w:tblW w:w="9015" w:type="dxa"/>
        <w:tblLayout w:type="fixed"/>
        <w:tblLook w:val="04A0" w:firstRow="1" w:lastRow="0" w:firstColumn="1" w:lastColumn="0" w:noHBand="0" w:noVBand="1"/>
      </w:tblPr>
      <w:tblGrid>
        <w:gridCol w:w="9015"/>
      </w:tblGrid>
      <w:tr w:rsidR="311B86F1" w14:paraId="1459F3B5"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0465EFCD" w14:textId="2A4D56A0" w:rsidR="311B86F1" w:rsidRDefault="311B86F1" w:rsidP="00DE7AC9">
            <w:r w:rsidRPr="311B86F1">
              <w:rPr>
                <w:lang w:val="en-US"/>
              </w:rPr>
              <w:t xml:space="preserve">Team Member 1 Name: </w:t>
            </w:r>
          </w:p>
          <w:p w14:paraId="0A76CEAB" w14:textId="0C52FC38" w:rsidR="311B86F1" w:rsidRDefault="311B86F1" w:rsidP="00DE7AC9">
            <w:r w:rsidRPr="311B86F1">
              <w:rPr>
                <w:lang w:val="en-US"/>
              </w:rPr>
              <w:t>Zhou Zhibiao</w:t>
            </w:r>
          </w:p>
        </w:tc>
      </w:tr>
      <w:tr w:rsidR="311B86F1" w14:paraId="7A1247CE"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742E112D" w14:textId="59B3BE41" w:rsidR="311B86F1" w:rsidRDefault="311B86F1" w:rsidP="00DE7AC9">
            <w:r w:rsidRPr="311B86F1">
              <w:rPr>
                <w:lang w:val="en-US"/>
              </w:rPr>
              <w:t xml:space="preserve">Team Member 1 Matriculation Number: </w:t>
            </w:r>
          </w:p>
          <w:p w14:paraId="53BD7C47" w14:textId="7CFACF95" w:rsidR="311B86F1" w:rsidRDefault="311B86F1" w:rsidP="00DE7AC9">
            <w:r w:rsidRPr="311B86F1">
              <w:rPr>
                <w:lang w:val="en-US"/>
              </w:rPr>
              <w:t>A0269368J</w:t>
            </w:r>
          </w:p>
        </w:tc>
      </w:tr>
      <w:tr w:rsidR="311B86F1" w14:paraId="317FB42B"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68FAD1C2" w14:textId="3C73A212" w:rsidR="7C82A343" w:rsidRDefault="7C82A343" w:rsidP="00DE7AC9">
            <w:r w:rsidRPr="311B86F1">
              <w:rPr>
                <w:lang w:val="en-US"/>
              </w:rPr>
              <w:t xml:space="preserve">Team Member 1 Contact (Mobile/Email): </w:t>
            </w:r>
          </w:p>
          <w:p w14:paraId="6F6091DD" w14:textId="63FABF5F" w:rsidR="7C82A343" w:rsidRDefault="7C82A343" w:rsidP="00DE7AC9">
            <w:r w:rsidRPr="311B86F1">
              <w:rPr>
                <w:lang w:val="en-US"/>
              </w:rPr>
              <w:t>+65-82985291/zzbjohn@gmail.com</w:t>
            </w:r>
          </w:p>
        </w:tc>
      </w:tr>
      <w:tr w:rsidR="311B86F1" w14:paraId="4DABBA07"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231E0116" w14:textId="36E131D1" w:rsidR="7C82A343" w:rsidRDefault="7C82A343" w:rsidP="00DE7AC9">
            <w:pPr>
              <w:rPr>
                <w:lang w:val="en-US"/>
              </w:rPr>
            </w:pPr>
            <w:r w:rsidRPr="311B86F1">
              <w:rPr>
                <w:lang w:val="en-US"/>
              </w:rPr>
              <w:t>Main Tasks:</w:t>
            </w:r>
          </w:p>
          <w:p w14:paraId="53C6419F" w14:textId="24323A4D" w:rsidR="311B86F1" w:rsidRDefault="52D84162" w:rsidP="00DE7AC9">
            <w:pPr>
              <w:rPr>
                <w:lang w:val="en-US"/>
              </w:rPr>
            </w:pPr>
            <w:r w:rsidRPr="49A08A91">
              <w:rPr>
                <w:lang w:val="en-US"/>
              </w:rPr>
              <w:t>System architecture design</w:t>
            </w:r>
          </w:p>
          <w:p w14:paraId="2EA558DB" w14:textId="1663945F" w:rsidR="311B86F1" w:rsidRDefault="52D84162" w:rsidP="00DE7AC9">
            <w:pPr>
              <w:rPr>
                <w:lang w:val="en-US"/>
              </w:rPr>
            </w:pPr>
            <w:r w:rsidRPr="49A08A91">
              <w:rPr>
                <w:lang w:val="en-US"/>
              </w:rPr>
              <w:t xml:space="preserve">System main function block </w:t>
            </w:r>
            <w:r w:rsidR="56DBB1F5" w:rsidRPr="49A08A91">
              <w:rPr>
                <w:lang w:val="en-US"/>
              </w:rPr>
              <w:t>&amp; data stream integration</w:t>
            </w:r>
          </w:p>
          <w:p w14:paraId="13D4272C" w14:textId="633AC9C1" w:rsidR="311B86F1" w:rsidRDefault="52D84162" w:rsidP="00DE7AC9">
            <w:pPr>
              <w:rPr>
                <w:lang w:val="en-US"/>
              </w:rPr>
            </w:pPr>
            <w:r w:rsidRPr="49A08A91">
              <w:rPr>
                <w:lang w:val="en-US"/>
              </w:rPr>
              <w:t>Model-A rule-base model design</w:t>
            </w:r>
            <w:r w:rsidR="656B6038" w:rsidRPr="49A08A91">
              <w:rPr>
                <w:lang w:val="en-US"/>
              </w:rPr>
              <w:t xml:space="preserve"> &amp; tuning</w:t>
            </w:r>
          </w:p>
          <w:p w14:paraId="2AB8ADB9" w14:textId="25733852" w:rsidR="311B86F1" w:rsidRDefault="6B4DC47A" w:rsidP="00DE7AC9">
            <w:pPr>
              <w:rPr>
                <w:lang w:val="en-US"/>
              </w:rPr>
            </w:pPr>
            <w:r w:rsidRPr="49A08A91">
              <w:rPr>
                <w:lang w:val="en-US"/>
              </w:rPr>
              <w:t>System test and debug</w:t>
            </w:r>
          </w:p>
          <w:p w14:paraId="7DEF7728" w14:textId="65460E44" w:rsidR="311B86F1" w:rsidRDefault="770C3D98" w:rsidP="00DE7AC9">
            <w:pPr>
              <w:rPr>
                <w:lang w:val="en-US"/>
              </w:rPr>
            </w:pPr>
            <w:r w:rsidRPr="49A08A91">
              <w:rPr>
                <w:lang w:val="en-US"/>
              </w:rPr>
              <w:t>Final report &amp; project major material organizing</w:t>
            </w:r>
          </w:p>
          <w:p w14:paraId="5547A737" w14:textId="04353014" w:rsidR="311B86F1" w:rsidRDefault="7E65CEC8" w:rsidP="00DE7AC9">
            <w:pPr>
              <w:rPr>
                <w:lang w:val="en-US"/>
              </w:rPr>
            </w:pPr>
            <w:r w:rsidRPr="49A08A91">
              <w:rPr>
                <w:lang w:val="en-US"/>
              </w:rPr>
              <w:t xml:space="preserve">Co-work for </w:t>
            </w:r>
            <w:r w:rsidR="770C3D98" w:rsidRPr="49A08A91">
              <w:rPr>
                <w:lang w:val="en-US"/>
              </w:rPr>
              <w:t>high level system introduction video</w:t>
            </w:r>
          </w:p>
          <w:p w14:paraId="126F7054" w14:textId="06DD7D05" w:rsidR="311B86F1" w:rsidRDefault="52D84162" w:rsidP="00DE7AC9">
            <w:pPr>
              <w:rPr>
                <w:lang w:val="en-US"/>
              </w:rPr>
            </w:pPr>
            <w:r w:rsidRPr="49A08A91">
              <w:rPr>
                <w:lang w:val="en-US"/>
              </w:rPr>
              <w:t xml:space="preserve">Overall project </w:t>
            </w:r>
            <w:r w:rsidR="2A59D136" w:rsidRPr="49A08A91">
              <w:rPr>
                <w:lang w:val="en-US"/>
              </w:rPr>
              <w:t xml:space="preserve">plan, </w:t>
            </w:r>
            <w:r w:rsidR="002A717D" w:rsidRPr="49A08A91">
              <w:rPr>
                <w:lang w:val="en-US"/>
              </w:rPr>
              <w:t>control,</w:t>
            </w:r>
            <w:r w:rsidRPr="49A08A91">
              <w:rPr>
                <w:lang w:val="en-US"/>
              </w:rPr>
              <w:t xml:space="preserve"> and </w:t>
            </w:r>
            <w:r w:rsidR="7FC0167B" w:rsidRPr="49A08A91">
              <w:rPr>
                <w:lang w:val="en-US"/>
              </w:rPr>
              <w:t xml:space="preserve">fine tune </w:t>
            </w:r>
          </w:p>
        </w:tc>
      </w:tr>
      <w:tr w:rsidR="311B86F1" w14:paraId="1364258C" w14:textId="77777777" w:rsidTr="00DE7AC9">
        <w:trPr>
          <w:trHeight w:val="20"/>
        </w:trPr>
        <w:tc>
          <w:tcPr>
            <w:tcW w:w="9015" w:type="dxa"/>
            <w:tcBorders>
              <w:top w:val="single" w:sz="8" w:space="0" w:color="auto"/>
              <w:left w:val="single" w:sz="8" w:space="0" w:color="auto"/>
              <w:bottom w:val="single" w:sz="8" w:space="0" w:color="auto"/>
              <w:right w:val="single" w:sz="8" w:space="0" w:color="auto"/>
            </w:tcBorders>
            <w:shd w:val="clear" w:color="auto" w:fill="EEECE1"/>
            <w:tcMar>
              <w:left w:w="108" w:type="dxa"/>
              <w:right w:w="108" w:type="dxa"/>
            </w:tcMar>
          </w:tcPr>
          <w:p w14:paraId="0F0497E7" w14:textId="42608ACF" w:rsidR="311B86F1" w:rsidRDefault="311B86F1" w:rsidP="00DE7AC9">
            <w:r w:rsidRPr="311B86F1">
              <w:rPr>
                <w:lang w:val="en-US"/>
              </w:rPr>
              <w:t xml:space="preserve"> </w:t>
            </w:r>
          </w:p>
          <w:p w14:paraId="32B1F3BA" w14:textId="1B016EB3" w:rsidR="311B86F1" w:rsidRDefault="311B86F1" w:rsidP="00DE7AC9">
            <w:r w:rsidRPr="311B86F1">
              <w:rPr>
                <w:lang w:val="en-US"/>
              </w:rPr>
              <w:t xml:space="preserve"> </w:t>
            </w:r>
          </w:p>
        </w:tc>
      </w:tr>
      <w:tr w:rsidR="311B86F1" w14:paraId="37EC0410"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4EA79DD7" w14:textId="6174C81E" w:rsidR="311B86F1" w:rsidRDefault="311B86F1" w:rsidP="00DE7AC9">
            <w:r w:rsidRPr="311B86F1">
              <w:rPr>
                <w:lang w:val="en-US"/>
              </w:rPr>
              <w:t xml:space="preserve">Team Member 2 Name: </w:t>
            </w:r>
          </w:p>
          <w:p w14:paraId="211E278F" w14:textId="756E5A2C" w:rsidR="311B86F1" w:rsidRDefault="311B86F1" w:rsidP="00DE7AC9">
            <w:r w:rsidRPr="311B86F1">
              <w:rPr>
                <w:lang w:val="en-US"/>
              </w:rPr>
              <w:t>Sureshkumar Sujatha</w:t>
            </w:r>
          </w:p>
        </w:tc>
      </w:tr>
      <w:tr w:rsidR="311B86F1" w14:paraId="7A6650BD"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633C91FF" w14:textId="516ADD6B" w:rsidR="311B86F1" w:rsidRDefault="311B86F1" w:rsidP="00DE7AC9">
            <w:r w:rsidRPr="311B86F1">
              <w:rPr>
                <w:lang w:val="en-US"/>
              </w:rPr>
              <w:t xml:space="preserve">Team Member 2 Matriculation Number: </w:t>
            </w:r>
          </w:p>
          <w:p w14:paraId="38069A29" w14:textId="12F2E011" w:rsidR="311B86F1" w:rsidRDefault="311B86F1" w:rsidP="00DE7AC9">
            <w:r w:rsidRPr="311B86F1">
              <w:rPr>
                <w:lang w:val="en-US"/>
              </w:rPr>
              <w:t>A0269371W</w:t>
            </w:r>
          </w:p>
        </w:tc>
      </w:tr>
      <w:tr w:rsidR="311B86F1" w14:paraId="7355947D"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0D5DC6D0" w14:textId="5B69F16E" w:rsidR="311B86F1" w:rsidRDefault="311B86F1" w:rsidP="00DE7AC9">
            <w:r w:rsidRPr="311B86F1">
              <w:rPr>
                <w:lang w:val="en-US"/>
              </w:rPr>
              <w:t xml:space="preserve">Team Member 2 Contact (Mobile/Email): </w:t>
            </w:r>
          </w:p>
          <w:p w14:paraId="4F1514CE" w14:textId="6391A17C" w:rsidR="311B86F1" w:rsidRDefault="311B86F1" w:rsidP="00DE7AC9">
            <w:r w:rsidRPr="311B86F1">
              <w:rPr>
                <w:lang w:val="en-US"/>
              </w:rPr>
              <w:t>98800556/E1112242@u.NUS.edu</w:t>
            </w:r>
          </w:p>
        </w:tc>
      </w:tr>
      <w:tr w:rsidR="311B86F1" w14:paraId="21EC5972"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41D69E57" w14:textId="4061EB4C" w:rsidR="311B86F1" w:rsidRDefault="50567C57" w:rsidP="00DE7AC9">
            <w:pPr>
              <w:rPr>
                <w:lang w:val="en-US"/>
              </w:rPr>
            </w:pPr>
            <w:r w:rsidRPr="6001787B">
              <w:rPr>
                <w:lang w:val="en-US"/>
              </w:rPr>
              <w:t>Main Tasks:</w:t>
            </w:r>
          </w:p>
          <w:p w14:paraId="4C09E5D5" w14:textId="0365D122" w:rsidR="311B86F1" w:rsidRPr="00B574B8" w:rsidRDefault="623E3EE3" w:rsidP="00DE7AC9">
            <w:pPr>
              <w:rPr>
                <w:lang w:val="en-US"/>
              </w:rPr>
            </w:pPr>
            <w:r w:rsidRPr="00B574B8">
              <w:rPr>
                <w:lang w:val="en-US"/>
              </w:rPr>
              <w:t xml:space="preserve">IG4U coding and assist system </w:t>
            </w:r>
            <w:r w:rsidR="000C0CA8" w:rsidRPr="00B574B8">
              <w:rPr>
                <w:lang w:val="en-US"/>
              </w:rPr>
              <w:t>design.</w:t>
            </w:r>
          </w:p>
          <w:p w14:paraId="439FA725" w14:textId="2051A8CF" w:rsidR="00BF2875" w:rsidRPr="00B574B8" w:rsidRDefault="00BF2875" w:rsidP="00DE7AC9">
            <w:pPr>
              <w:rPr>
                <w:lang w:val="en-US"/>
              </w:rPr>
            </w:pPr>
            <w:r w:rsidRPr="00B574B8">
              <w:rPr>
                <w:lang w:val="en-US"/>
              </w:rPr>
              <w:t>Application architecture design</w:t>
            </w:r>
          </w:p>
          <w:p w14:paraId="262E6166" w14:textId="60FBF03E" w:rsidR="311B86F1" w:rsidRPr="00B574B8" w:rsidRDefault="623E3EE3" w:rsidP="00DE7AC9">
            <w:pPr>
              <w:rPr>
                <w:lang w:val="en-US"/>
              </w:rPr>
            </w:pPr>
            <w:r w:rsidRPr="00B574B8">
              <w:rPr>
                <w:lang w:val="en-US"/>
              </w:rPr>
              <w:t xml:space="preserve">Data pre-processing &amp; Model-B </w:t>
            </w:r>
            <w:r w:rsidR="000C0CA8" w:rsidRPr="00B574B8">
              <w:rPr>
                <w:lang w:val="en-US"/>
              </w:rPr>
              <w:t>develop.</w:t>
            </w:r>
            <w:r w:rsidRPr="00B574B8">
              <w:rPr>
                <w:lang w:val="en-US"/>
              </w:rPr>
              <w:t xml:space="preserve"> </w:t>
            </w:r>
          </w:p>
          <w:p w14:paraId="6345C332" w14:textId="1AEB8AF5" w:rsidR="311B86F1" w:rsidRPr="00B574B8" w:rsidRDefault="623E3EE3" w:rsidP="00DE7AC9">
            <w:pPr>
              <w:rPr>
                <w:lang w:val="en-US"/>
              </w:rPr>
            </w:pPr>
            <w:r w:rsidRPr="00B574B8">
              <w:rPr>
                <w:lang w:val="en-US"/>
              </w:rPr>
              <w:t>System backend integration</w:t>
            </w:r>
          </w:p>
          <w:p w14:paraId="1DC2724D" w14:textId="5758DD43" w:rsidR="311B86F1" w:rsidRPr="00B574B8" w:rsidRDefault="623E3EE3" w:rsidP="00DE7AC9">
            <w:pPr>
              <w:rPr>
                <w:lang w:val="en-US"/>
              </w:rPr>
            </w:pPr>
            <w:r w:rsidRPr="00B574B8">
              <w:rPr>
                <w:lang w:val="en-US"/>
              </w:rPr>
              <w:t>Video interview &amp; professional comment for IG4U system</w:t>
            </w:r>
          </w:p>
          <w:p w14:paraId="32651091" w14:textId="77777777" w:rsidR="311B86F1" w:rsidRPr="00B574B8" w:rsidRDefault="623E3EE3" w:rsidP="00DE7AC9">
            <w:pPr>
              <w:rPr>
                <w:lang w:val="en-US"/>
              </w:rPr>
            </w:pPr>
            <w:r w:rsidRPr="00B574B8">
              <w:rPr>
                <w:lang w:val="en-US"/>
              </w:rPr>
              <w:t>User guide for IG4U</w:t>
            </w:r>
          </w:p>
          <w:p w14:paraId="1BC7253F" w14:textId="37A6A40E" w:rsidR="0043204E" w:rsidRDefault="0043204E" w:rsidP="00DE7AC9">
            <w:pPr>
              <w:rPr>
                <w:lang w:val="en-US"/>
              </w:rPr>
            </w:pPr>
            <w:r w:rsidRPr="00B574B8">
              <w:rPr>
                <w:lang w:val="en-US"/>
              </w:rPr>
              <w:t>Assist final report</w:t>
            </w:r>
            <w:r w:rsidRPr="6001787B">
              <w:rPr>
                <w:lang w:val="en-US"/>
              </w:rPr>
              <w:t xml:space="preserve"> </w:t>
            </w:r>
          </w:p>
        </w:tc>
      </w:tr>
      <w:tr w:rsidR="311B86F1" w14:paraId="7493A6FB"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shd w:val="clear" w:color="auto" w:fill="EEECE1"/>
            <w:tcMar>
              <w:left w:w="108" w:type="dxa"/>
              <w:right w:w="108" w:type="dxa"/>
            </w:tcMar>
          </w:tcPr>
          <w:p w14:paraId="6619CFAF" w14:textId="1DECB8B7" w:rsidR="311B86F1" w:rsidRDefault="311B86F1" w:rsidP="00DE7AC9">
            <w:r w:rsidRPr="311B86F1">
              <w:rPr>
                <w:lang w:val="en-US"/>
              </w:rPr>
              <w:t xml:space="preserve"> </w:t>
            </w:r>
          </w:p>
          <w:p w14:paraId="79418A40" w14:textId="51149743" w:rsidR="311B86F1" w:rsidRDefault="311B86F1" w:rsidP="00DE7AC9">
            <w:r w:rsidRPr="311B86F1">
              <w:rPr>
                <w:lang w:val="en-US"/>
              </w:rPr>
              <w:t xml:space="preserve"> </w:t>
            </w:r>
          </w:p>
        </w:tc>
      </w:tr>
      <w:tr w:rsidR="311B86F1" w14:paraId="168A3B23"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51AD3B68" w14:textId="098C2AC9" w:rsidR="311B86F1" w:rsidRDefault="311B86F1" w:rsidP="00DE7AC9">
            <w:r w:rsidRPr="311B86F1">
              <w:rPr>
                <w:lang w:val="en-US"/>
              </w:rPr>
              <w:lastRenderedPageBreak/>
              <w:t xml:space="preserve">Team Member 3 Name: </w:t>
            </w:r>
          </w:p>
          <w:p w14:paraId="24052664" w14:textId="5B254FBE" w:rsidR="311B86F1" w:rsidRDefault="311B86F1" w:rsidP="00DE7AC9">
            <w:r w:rsidRPr="311B86F1">
              <w:rPr>
                <w:lang w:val="en-US"/>
              </w:rPr>
              <w:t>Tan Jun Ming</w:t>
            </w:r>
          </w:p>
        </w:tc>
      </w:tr>
      <w:tr w:rsidR="311B86F1" w14:paraId="5FC7337B"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37F6ED24" w14:textId="17D7FC39" w:rsidR="311B86F1" w:rsidRDefault="311B86F1" w:rsidP="00DE7AC9">
            <w:r w:rsidRPr="311B86F1">
              <w:rPr>
                <w:lang w:val="en-US"/>
              </w:rPr>
              <w:t xml:space="preserve">Team Member 3 Matriculation Number: </w:t>
            </w:r>
          </w:p>
          <w:p w14:paraId="18348836" w14:textId="390F5548" w:rsidR="311B86F1" w:rsidRDefault="311B86F1" w:rsidP="00DE7AC9">
            <w:r w:rsidRPr="311B86F1">
              <w:rPr>
                <w:lang w:val="en-US"/>
              </w:rPr>
              <w:t>A0269372U</w:t>
            </w:r>
          </w:p>
        </w:tc>
      </w:tr>
      <w:tr w:rsidR="311B86F1" w14:paraId="7A20E566"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393B58C8" w14:textId="21CB0114" w:rsidR="311B86F1" w:rsidRDefault="311B86F1" w:rsidP="00DE7AC9">
            <w:r w:rsidRPr="311B86F1">
              <w:rPr>
                <w:lang w:val="en-US"/>
              </w:rPr>
              <w:t xml:space="preserve">Team Member 3 Contact (Mobile/Email): </w:t>
            </w:r>
          </w:p>
          <w:p w14:paraId="5F793520" w14:textId="120514F5" w:rsidR="311B86F1" w:rsidRDefault="311B86F1" w:rsidP="00DE7AC9">
            <w:r w:rsidRPr="311B86F1">
              <w:rPr>
                <w:lang w:val="en-US"/>
              </w:rPr>
              <w:t>83220481/e1112243@u.nus.edu</w:t>
            </w:r>
          </w:p>
        </w:tc>
      </w:tr>
      <w:tr w:rsidR="311B86F1" w14:paraId="1221CE38"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5E657B6A" w14:textId="125BD6CE" w:rsidR="311B86F1" w:rsidRDefault="311B86F1" w:rsidP="00DE7AC9">
            <w:pPr>
              <w:rPr>
                <w:lang w:val="en-US"/>
              </w:rPr>
            </w:pPr>
            <w:r w:rsidRPr="311B86F1">
              <w:rPr>
                <w:lang w:val="en-US"/>
              </w:rPr>
              <w:t>Main Tasks:</w:t>
            </w:r>
          </w:p>
          <w:p w14:paraId="02677526" w14:textId="6AFC803D" w:rsidR="311B86F1" w:rsidRDefault="6BCAC63E" w:rsidP="00DE7AC9">
            <w:pPr>
              <w:rPr>
                <w:lang w:val="en-US"/>
              </w:rPr>
            </w:pPr>
            <w:r w:rsidRPr="49A08A91">
              <w:rPr>
                <w:lang w:val="en-US"/>
              </w:rPr>
              <w:t xml:space="preserve">Assist project leader for system </w:t>
            </w:r>
            <w:r w:rsidR="000C0CA8" w:rsidRPr="49A08A91">
              <w:rPr>
                <w:lang w:val="en-US"/>
              </w:rPr>
              <w:t>design.</w:t>
            </w:r>
            <w:r w:rsidRPr="49A08A91">
              <w:rPr>
                <w:lang w:val="en-US"/>
              </w:rPr>
              <w:t xml:space="preserve"> </w:t>
            </w:r>
          </w:p>
          <w:p w14:paraId="23EA8509" w14:textId="64B8985D" w:rsidR="00B574B8" w:rsidRDefault="00B574B8" w:rsidP="00DE7AC9">
            <w:pPr>
              <w:rPr>
                <w:lang w:val="en-US"/>
              </w:rPr>
            </w:pPr>
            <w:r>
              <w:rPr>
                <w:lang w:val="en-US"/>
              </w:rPr>
              <w:t xml:space="preserve">Perform data merging of downloaded </w:t>
            </w:r>
            <w:r w:rsidR="000C0CA8">
              <w:rPr>
                <w:lang w:val="en-US"/>
              </w:rPr>
              <w:t>dataset.</w:t>
            </w:r>
          </w:p>
          <w:p w14:paraId="5A8A7C7A" w14:textId="16F72F9E" w:rsidR="311B86F1" w:rsidRDefault="00B574B8" w:rsidP="00DE7AC9">
            <w:pPr>
              <w:rPr>
                <w:lang w:val="en-US"/>
              </w:rPr>
            </w:pPr>
            <w:r>
              <w:rPr>
                <w:lang w:val="en-US"/>
              </w:rPr>
              <w:t>Developed, trained and tune M</w:t>
            </w:r>
            <w:r w:rsidR="6BCAC63E" w:rsidRPr="49A08A91">
              <w:rPr>
                <w:lang w:val="en-US"/>
              </w:rPr>
              <w:t xml:space="preserve">odel-C </w:t>
            </w:r>
            <w:r>
              <w:rPr>
                <w:lang w:val="en-US"/>
              </w:rPr>
              <w:t>(Prediction)</w:t>
            </w:r>
          </w:p>
          <w:p w14:paraId="126E3C41" w14:textId="77777777" w:rsidR="007B3A09" w:rsidRDefault="007B3A09" w:rsidP="00DE7AC9">
            <w:pPr>
              <w:rPr>
                <w:lang w:val="en-US"/>
              </w:rPr>
            </w:pPr>
            <w:r w:rsidRPr="79E600D3">
              <w:rPr>
                <w:lang w:val="en-US"/>
              </w:rPr>
              <w:t xml:space="preserve">Co-work for final report </w:t>
            </w:r>
          </w:p>
          <w:p w14:paraId="5A8AEDF1" w14:textId="68D12412" w:rsidR="311B86F1" w:rsidRDefault="3C17B92E" w:rsidP="00DE7AC9">
            <w:pPr>
              <w:rPr>
                <w:lang w:val="en-US"/>
              </w:rPr>
            </w:pPr>
            <w:r w:rsidRPr="49A08A91">
              <w:rPr>
                <w:lang w:val="en-US"/>
              </w:rPr>
              <w:t>Co-work for business research and survey</w:t>
            </w:r>
          </w:p>
          <w:p w14:paraId="2D2E0CE7" w14:textId="16E166B5" w:rsidR="311B86F1" w:rsidRDefault="00B574B8" w:rsidP="00DE7AC9">
            <w:pPr>
              <w:rPr>
                <w:lang w:val="en-US"/>
              </w:rPr>
            </w:pPr>
            <w:r>
              <w:rPr>
                <w:lang w:val="en-US"/>
              </w:rPr>
              <w:t>Created both v</w:t>
            </w:r>
            <w:r w:rsidR="6BCAC63E" w:rsidRPr="49A08A91">
              <w:rPr>
                <w:lang w:val="en-US"/>
              </w:rPr>
              <w:t>ideo</w:t>
            </w:r>
            <w:r>
              <w:rPr>
                <w:lang w:val="en-US"/>
              </w:rPr>
              <w:t>s</w:t>
            </w:r>
            <w:r w:rsidR="6BCAC63E" w:rsidRPr="49A08A91">
              <w:rPr>
                <w:lang w:val="en-US"/>
              </w:rPr>
              <w:t xml:space="preserve"> for promotion and system </w:t>
            </w:r>
            <w:r w:rsidR="000C0CA8" w:rsidRPr="49A08A91">
              <w:rPr>
                <w:lang w:val="en-US"/>
              </w:rPr>
              <w:t>design.</w:t>
            </w:r>
          </w:p>
          <w:p w14:paraId="6C08C860" w14:textId="70554AD5" w:rsidR="007B3A09" w:rsidRDefault="007B3A09" w:rsidP="00DE7AC9">
            <w:pPr>
              <w:rPr>
                <w:lang w:val="en-US"/>
              </w:rPr>
            </w:pPr>
            <w:r w:rsidRPr="49A08A91">
              <w:rPr>
                <w:lang w:val="en-US"/>
              </w:rPr>
              <w:t>System test</w:t>
            </w:r>
          </w:p>
        </w:tc>
      </w:tr>
      <w:tr w:rsidR="311B86F1" w14:paraId="18D5B27B"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shd w:val="clear" w:color="auto" w:fill="EEECE1"/>
            <w:tcMar>
              <w:left w:w="108" w:type="dxa"/>
              <w:right w:w="108" w:type="dxa"/>
            </w:tcMar>
          </w:tcPr>
          <w:p w14:paraId="2EB57183" w14:textId="14779267" w:rsidR="311B86F1" w:rsidRDefault="311B86F1" w:rsidP="00DE7AC9">
            <w:r w:rsidRPr="311B86F1">
              <w:rPr>
                <w:lang w:val="en-US"/>
              </w:rPr>
              <w:t xml:space="preserve"> </w:t>
            </w:r>
          </w:p>
          <w:p w14:paraId="174D40D2" w14:textId="22A11BA9" w:rsidR="311B86F1" w:rsidRDefault="311B86F1" w:rsidP="00DE7AC9">
            <w:r w:rsidRPr="311B86F1">
              <w:rPr>
                <w:lang w:val="en-US"/>
              </w:rPr>
              <w:t xml:space="preserve"> </w:t>
            </w:r>
          </w:p>
        </w:tc>
      </w:tr>
      <w:tr w:rsidR="311B86F1" w14:paraId="70137725"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4E397BAC" w14:textId="2D290BEA" w:rsidR="311B86F1" w:rsidRDefault="311B86F1" w:rsidP="00DE7AC9">
            <w:r w:rsidRPr="311B86F1">
              <w:rPr>
                <w:lang w:val="en-US"/>
              </w:rPr>
              <w:t xml:space="preserve">Team Member 4 Name: </w:t>
            </w:r>
          </w:p>
          <w:p w14:paraId="5B9ED625" w14:textId="2C04FDE4" w:rsidR="311B86F1" w:rsidRDefault="311B86F1" w:rsidP="00DE7AC9">
            <w:r w:rsidRPr="311B86F1">
              <w:rPr>
                <w:lang w:val="en-US"/>
              </w:rPr>
              <w:t>Lim Zhi Jing</w:t>
            </w:r>
          </w:p>
        </w:tc>
      </w:tr>
      <w:tr w:rsidR="311B86F1" w14:paraId="77AEB03E"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50EEE51A" w14:textId="1D318768" w:rsidR="311B86F1" w:rsidRDefault="311B86F1" w:rsidP="00DE7AC9">
            <w:r w:rsidRPr="311B86F1">
              <w:rPr>
                <w:lang w:val="en-US"/>
              </w:rPr>
              <w:t xml:space="preserve">Team Member 4 Matriculation Number: </w:t>
            </w:r>
          </w:p>
          <w:p w14:paraId="058F4679" w14:textId="6588A630" w:rsidR="311B86F1" w:rsidRDefault="311B86F1" w:rsidP="00DE7AC9">
            <w:r w:rsidRPr="311B86F1">
              <w:rPr>
                <w:lang w:val="en-US"/>
              </w:rPr>
              <w:t>A0269638J</w:t>
            </w:r>
          </w:p>
        </w:tc>
      </w:tr>
      <w:tr w:rsidR="311B86F1" w14:paraId="470EF481"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4DE37233" w14:textId="75B7696D" w:rsidR="311B86F1" w:rsidRDefault="311B86F1" w:rsidP="00DE7AC9">
            <w:r w:rsidRPr="311B86F1">
              <w:rPr>
                <w:lang w:val="en-US"/>
              </w:rPr>
              <w:t xml:space="preserve">Team Member 4 Contact (Mobile/Email): </w:t>
            </w:r>
          </w:p>
          <w:p w14:paraId="271F5664" w14:textId="3EFC2CF3" w:rsidR="311B86F1" w:rsidRDefault="311B86F1" w:rsidP="00DE7AC9">
            <w:r w:rsidRPr="311B86F1">
              <w:rPr>
                <w:lang w:val="en-US"/>
              </w:rPr>
              <w:t>91756609/e1113632@u.nus.edu</w:t>
            </w:r>
          </w:p>
        </w:tc>
      </w:tr>
      <w:tr w:rsidR="311B86F1" w14:paraId="73E709D8"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7291CCDB" w14:textId="128E28C8" w:rsidR="311B86F1" w:rsidRDefault="454204F3" w:rsidP="00DE7AC9">
            <w:pPr>
              <w:rPr>
                <w:lang w:val="en-US"/>
              </w:rPr>
            </w:pPr>
            <w:r w:rsidRPr="49A08A91">
              <w:rPr>
                <w:lang w:val="en-US"/>
              </w:rPr>
              <w:t>Main Tasks:</w:t>
            </w:r>
          </w:p>
          <w:p w14:paraId="273E5ABE" w14:textId="6548EDBA" w:rsidR="311B86F1" w:rsidRDefault="1758821A" w:rsidP="00DE7AC9">
            <w:pPr>
              <w:rPr>
                <w:lang w:val="en-US"/>
              </w:rPr>
            </w:pPr>
            <w:r w:rsidRPr="49A08A91">
              <w:rPr>
                <w:lang w:val="en-US"/>
              </w:rPr>
              <w:t>Business &amp; marketing survey</w:t>
            </w:r>
          </w:p>
          <w:p w14:paraId="6EBB51B0" w14:textId="50D22329" w:rsidR="311B86F1" w:rsidRDefault="1D507776" w:rsidP="00DE7AC9">
            <w:pPr>
              <w:rPr>
                <w:lang w:val="en-US"/>
              </w:rPr>
            </w:pPr>
            <w:r w:rsidRPr="49A08A91">
              <w:rPr>
                <w:lang w:val="en-US"/>
              </w:rPr>
              <w:t>Co-work for</w:t>
            </w:r>
            <w:r w:rsidR="1758821A" w:rsidRPr="49A08A91">
              <w:rPr>
                <w:lang w:val="en-US"/>
              </w:rPr>
              <w:t xml:space="preserve"> promotion video</w:t>
            </w:r>
          </w:p>
          <w:p w14:paraId="289BA9F9" w14:textId="77BCE99B" w:rsidR="007B3A09" w:rsidRDefault="007B3A09" w:rsidP="00DE7AC9">
            <w:pPr>
              <w:rPr>
                <w:lang w:val="en-US"/>
              </w:rPr>
            </w:pPr>
            <w:r>
              <w:rPr>
                <w:lang w:val="en-US"/>
              </w:rPr>
              <w:t xml:space="preserve">Assist </w:t>
            </w:r>
            <w:r w:rsidRPr="49A08A91">
              <w:rPr>
                <w:lang w:val="en-US"/>
              </w:rPr>
              <w:t xml:space="preserve">User manual &amp; </w:t>
            </w:r>
            <w:r w:rsidR="000C0CA8" w:rsidRPr="49A08A91">
              <w:rPr>
                <w:lang w:val="en-US"/>
              </w:rPr>
              <w:t>appendix.</w:t>
            </w:r>
          </w:p>
          <w:p w14:paraId="2DD58B05" w14:textId="29306DA6" w:rsidR="311B86F1" w:rsidRDefault="63B0A4FB" w:rsidP="00DE7AC9">
            <w:pPr>
              <w:rPr>
                <w:lang w:val="en-US"/>
              </w:rPr>
            </w:pPr>
            <w:r w:rsidRPr="49A08A91">
              <w:rPr>
                <w:lang w:val="en-US"/>
              </w:rPr>
              <w:t>Assist group leader on final report</w:t>
            </w:r>
          </w:p>
        </w:tc>
      </w:tr>
    </w:tbl>
    <w:p w14:paraId="073AC861" w14:textId="22369361" w:rsidR="00E32DBD" w:rsidRPr="00644CA5" w:rsidRDefault="00E32DBD" w:rsidP="00E32DBD"/>
    <w:p w14:paraId="35EF0D17" w14:textId="68F31292" w:rsidR="00E32DBD" w:rsidRPr="00644CA5" w:rsidRDefault="00E32DBD" w:rsidP="311B86F1">
      <w:pPr>
        <w:rPr>
          <w:rFonts w:cs="Arial"/>
        </w:rPr>
      </w:pPr>
    </w:p>
    <w:sectPr w:rsidR="00E32DBD" w:rsidRPr="00644CA5" w:rsidSect="00A071C2">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28197" w14:textId="77777777" w:rsidR="00A70F7D" w:rsidRDefault="00A70F7D" w:rsidP="005A12C3">
      <w:pPr>
        <w:spacing w:after="0" w:line="240" w:lineRule="auto"/>
      </w:pPr>
      <w:r>
        <w:separator/>
      </w:r>
    </w:p>
  </w:endnote>
  <w:endnote w:type="continuationSeparator" w:id="0">
    <w:p w14:paraId="6F6BA644" w14:textId="77777777" w:rsidR="00A70F7D" w:rsidRDefault="00A70F7D" w:rsidP="005A12C3">
      <w:pPr>
        <w:spacing w:after="0" w:line="240" w:lineRule="auto"/>
      </w:pPr>
      <w:r>
        <w:continuationSeparator/>
      </w:r>
    </w:p>
  </w:endnote>
  <w:endnote w:type="continuationNotice" w:id="1">
    <w:p w14:paraId="31486D9E" w14:textId="77777777" w:rsidR="00A70F7D" w:rsidRDefault="00A70F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ABEED" w14:paraId="75D9DA08" w14:textId="77777777" w:rsidTr="009F6B36">
      <w:trPr>
        <w:trHeight w:val="300"/>
      </w:trPr>
      <w:tc>
        <w:tcPr>
          <w:tcW w:w="3005" w:type="dxa"/>
        </w:tcPr>
        <w:p w14:paraId="08ED1533" w14:textId="5215DA5E" w:rsidR="7ABABEED" w:rsidRDefault="7ABABEED" w:rsidP="009F6B36">
          <w:pPr>
            <w:pStyle w:val="Header"/>
            <w:ind w:left="-115"/>
          </w:pPr>
        </w:p>
      </w:tc>
      <w:tc>
        <w:tcPr>
          <w:tcW w:w="3005" w:type="dxa"/>
        </w:tcPr>
        <w:p w14:paraId="532FC7E3" w14:textId="70CC00A7" w:rsidR="7ABABEED" w:rsidRDefault="7ABABEED" w:rsidP="009F6B36">
          <w:pPr>
            <w:pStyle w:val="Header"/>
            <w:jc w:val="center"/>
          </w:pPr>
        </w:p>
      </w:tc>
      <w:tc>
        <w:tcPr>
          <w:tcW w:w="3005" w:type="dxa"/>
        </w:tcPr>
        <w:p w14:paraId="4FAE26F3" w14:textId="761A60FE" w:rsidR="7ABABEED" w:rsidRDefault="7ABABEED" w:rsidP="009F6B36">
          <w:pPr>
            <w:pStyle w:val="Header"/>
            <w:ind w:right="-115"/>
            <w:jc w:val="right"/>
          </w:pPr>
        </w:p>
      </w:tc>
    </w:tr>
  </w:tbl>
  <w:p w14:paraId="1A1D9316" w14:textId="53E67A5E" w:rsidR="00224CC0" w:rsidRDefault="00224C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01742"/>
      <w:docPartObj>
        <w:docPartGallery w:val="Page Numbers (Bottom of Page)"/>
        <w:docPartUnique/>
      </w:docPartObj>
    </w:sdtPr>
    <w:sdtEndPr>
      <w:rPr>
        <w:color w:val="7F7F7F" w:themeColor="background1" w:themeShade="7F"/>
        <w:spacing w:val="60"/>
      </w:rPr>
    </w:sdtEndPr>
    <w:sdtContent>
      <w:p w14:paraId="1155B216" w14:textId="5B53027D" w:rsidR="00FD43BF" w:rsidRDefault="00FD43B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C57273A" w14:textId="77777777" w:rsidR="00FD43BF" w:rsidRDefault="00FD4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F5D27" w14:textId="77777777" w:rsidR="00A70F7D" w:rsidRDefault="00A70F7D" w:rsidP="005A12C3">
      <w:pPr>
        <w:spacing w:after="0" w:line="240" w:lineRule="auto"/>
      </w:pPr>
      <w:r>
        <w:separator/>
      </w:r>
    </w:p>
  </w:footnote>
  <w:footnote w:type="continuationSeparator" w:id="0">
    <w:p w14:paraId="0C78EE9F" w14:textId="77777777" w:rsidR="00A70F7D" w:rsidRDefault="00A70F7D" w:rsidP="005A12C3">
      <w:pPr>
        <w:spacing w:after="0" w:line="240" w:lineRule="auto"/>
      </w:pPr>
      <w:r>
        <w:continuationSeparator/>
      </w:r>
    </w:p>
  </w:footnote>
  <w:footnote w:type="continuationNotice" w:id="1">
    <w:p w14:paraId="0A7AC2E7" w14:textId="77777777" w:rsidR="00A70F7D" w:rsidRDefault="00A70F7D">
      <w:pPr>
        <w:spacing w:after="0" w:line="240" w:lineRule="auto"/>
      </w:pPr>
    </w:p>
  </w:footnote>
  <w:footnote w:id="2">
    <w:p w14:paraId="4E0DB382" w14:textId="39FF7A39" w:rsidR="002555C4" w:rsidRDefault="002555C4">
      <w:pPr>
        <w:pStyle w:val="FootnoteText"/>
      </w:pPr>
      <w:r>
        <w:rPr>
          <w:rStyle w:val="FootnoteReference"/>
        </w:rPr>
        <w:footnoteRef/>
      </w:r>
      <w:r>
        <w:t xml:space="preserve"> PO_description refers to the Post description of the Instagram’s post.</w:t>
      </w:r>
    </w:p>
  </w:footnote>
  <w:footnote w:id="3">
    <w:p w14:paraId="644D3D7E" w14:textId="4D153CF5" w:rsidR="002555C4" w:rsidRDefault="002555C4">
      <w:pPr>
        <w:pStyle w:val="FootnoteText"/>
      </w:pPr>
      <w:r>
        <w:rPr>
          <w:rStyle w:val="FootnoteReference"/>
        </w:rPr>
        <w:footnoteRef/>
      </w:r>
      <w:r>
        <w:t xml:space="preserve"> </w:t>
      </w:r>
      <w:r w:rsidR="00F14A97">
        <w:t>PRO_description refers to the Profile description of the Instagram’s profile.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ABEED" w14:paraId="03347018" w14:textId="77777777" w:rsidTr="009F6B36">
      <w:trPr>
        <w:trHeight w:val="300"/>
      </w:trPr>
      <w:tc>
        <w:tcPr>
          <w:tcW w:w="3005" w:type="dxa"/>
        </w:tcPr>
        <w:p w14:paraId="42A49740" w14:textId="5853C933" w:rsidR="7ABABEED" w:rsidRDefault="7ABABEED" w:rsidP="009F6B36">
          <w:pPr>
            <w:pStyle w:val="Header"/>
            <w:ind w:left="-115"/>
          </w:pPr>
        </w:p>
      </w:tc>
      <w:tc>
        <w:tcPr>
          <w:tcW w:w="3005" w:type="dxa"/>
        </w:tcPr>
        <w:p w14:paraId="06D97BBB" w14:textId="1F4ECE34" w:rsidR="7ABABEED" w:rsidRDefault="7ABABEED" w:rsidP="009F6B36">
          <w:pPr>
            <w:pStyle w:val="Header"/>
            <w:jc w:val="center"/>
          </w:pPr>
        </w:p>
      </w:tc>
      <w:tc>
        <w:tcPr>
          <w:tcW w:w="3005" w:type="dxa"/>
        </w:tcPr>
        <w:p w14:paraId="51C95DE4" w14:textId="243B0093" w:rsidR="7ABABEED" w:rsidRDefault="7ABABEED" w:rsidP="009F6B36">
          <w:pPr>
            <w:pStyle w:val="Header"/>
            <w:ind w:right="-115"/>
            <w:jc w:val="right"/>
          </w:pPr>
        </w:p>
      </w:tc>
    </w:tr>
  </w:tbl>
  <w:p w14:paraId="7CB24985" w14:textId="15ACC4E7" w:rsidR="00224CC0" w:rsidRDefault="00224C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ABEED" w14:paraId="4929D04B" w14:textId="77777777" w:rsidTr="009F6B36">
      <w:trPr>
        <w:trHeight w:val="300"/>
      </w:trPr>
      <w:tc>
        <w:tcPr>
          <w:tcW w:w="3005" w:type="dxa"/>
        </w:tcPr>
        <w:p w14:paraId="71F1380E" w14:textId="3228D116" w:rsidR="7ABABEED" w:rsidRDefault="7ABABEED" w:rsidP="009F6B36">
          <w:pPr>
            <w:pStyle w:val="Header"/>
            <w:ind w:left="-115"/>
          </w:pPr>
        </w:p>
      </w:tc>
      <w:tc>
        <w:tcPr>
          <w:tcW w:w="3005" w:type="dxa"/>
        </w:tcPr>
        <w:p w14:paraId="3F759245" w14:textId="40039CA1" w:rsidR="7ABABEED" w:rsidRDefault="7ABABEED" w:rsidP="009F6B36">
          <w:pPr>
            <w:pStyle w:val="Header"/>
            <w:jc w:val="center"/>
          </w:pPr>
        </w:p>
      </w:tc>
      <w:tc>
        <w:tcPr>
          <w:tcW w:w="3005" w:type="dxa"/>
        </w:tcPr>
        <w:p w14:paraId="44B9BCE1" w14:textId="0C9B12A0" w:rsidR="7ABABEED" w:rsidRDefault="7ABABEED" w:rsidP="009F6B36">
          <w:pPr>
            <w:pStyle w:val="Header"/>
            <w:ind w:right="-115"/>
            <w:jc w:val="right"/>
          </w:pPr>
        </w:p>
      </w:tc>
    </w:tr>
  </w:tbl>
  <w:p w14:paraId="38E4DEB3" w14:textId="41DBA42A" w:rsidR="00224CC0" w:rsidRDefault="00224CC0">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SxyNcpG2" int2:invalidationBookmarkName="" int2:hashCode="VIV/qHl/R82qMW" int2:id="Ombb0XP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F900"/>
    <w:multiLevelType w:val="hybridMultilevel"/>
    <w:tmpl w:val="2D8CA024"/>
    <w:lvl w:ilvl="0" w:tplc="04FA3BEE">
      <w:start w:val="1"/>
      <w:numFmt w:val="lowerLetter"/>
      <w:lvlText w:val="%1."/>
      <w:lvlJc w:val="left"/>
      <w:pPr>
        <w:ind w:left="720" w:hanging="360"/>
      </w:pPr>
    </w:lvl>
    <w:lvl w:ilvl="1" w:tplc="6C9AA816">
      <w:start w:val="1"/>
      <w:numFmt w:val="lowerLetter"/>
      <w:lvlText w:val="%2."/>
      <w:lvlJc w:val="left"/>
      <w:pPr>
        <w:ind w:left="1440" w:hanging="360"/>
      </w:pPr>
    </w:lvl>
    <w:lvl w:ilvl="2" w:tplc="ECD8DEDA">
      <w:start w:val="1"/>
      <w:numFmt w:val="lowerRoman"/>
      <w:lvlText w:val="%3."/>
      <w:lvlJc w:val="right"/>
      <w:pPr>
        <w:ind w:left="2160" w:hanging="180"/>
      </w:pPr>
    </w:lvl>
    <w:lvl w:ilvl="3" w:tplc="009CB7EC">
      <w:start w:val="1"/>
      <w:numFmt w:val="decimal"/>
      <w:lvlText w:val="%4."/>
      <w:lvlJc w:val="left"/>
      <w:pPr>
        <w:ind w:left="2880" w:hanging="360"/>
      </w:pPr>
    </w:lvl>
    <w:lvl w:ilvl="4" w:tplc="64269F4A">
      <w:start w:val="1"/>
      <w:numFmt w:val="lowerLetter"/>
      <w:lvlText w:val="%5."/>
      <w:lvlJc w:val="left"/>
      <w:pPr>
        <w:ind w:left="3600" w:hanging="360"/>
      </w:pPr>
    </w:lvl>
    <w:lvl w:ilvl="5" w:tplc="6B3C59C2">
      <w:start w:val="1"/>
      <w:numFmt w:val="lowerRoman"/>
      <w:lvlText w:val="%6."/>
      <w:lvlJc w:val="right"/>
      <w:pPr>
        <w:ind w:left="4320" w:hanging="180"/>
      </w:pPr>
    </w:lvl>
    <w:lvl w:ilvl="6" w:tplc="D8885CEC">
      <w:start w:val="1"/>
      <w:numFmt w:val="decimal"/>
      <w:lvlText w:val="%7."/>
      <w:lvlJc w:val="left"/>
      <w:pPr>
        <w:ind w:left="5040" w:hanging="360"/>
      </w:pPr>
    </w:lvl>
    <w:lvl w:ilvl="7" w:tplc="309AFD70">
      <w:start w:val="1"/>
      <w:numFmt w:val="lowerLetter"/>
      <w:lvlText w:val="%8."/>
      <w:lvlJc w:val="left"/>
      <w:pPr>
        <w:ind w:left="5760" w:hanging="360"/>
      </w:pPr>
    </w:lvl>
    <w:lvl w:ilvl="8" w:tplc="42A05142">
      <w:start w:val="1"/>
      <w:numFmt w:val="lowerRoman"/>
      <w:lvlText w:val="%9."/>
      <w:lvlJc w:val="right"/>
      <w:pPr>
        <w:ind w:left="6480" w:hanging="180"/>
      </w:pPr>
    </w:lvl>
  </w:abstractNum>
  <w:abstractNum w:abstractNumId="1" w15:restartNumberingAfterBreak="0">
    <w:nsid w:val="014E86F4"/>
    <w:multiLevelType w:val="hybridMultilevel"/>
    <w:tmpl w:val="FFFFFFFF"/>
    <w:lvl w:ilvl="0" w:tplc="7764C782">
      <w:start w:val="2"/>
      <w:numFmt w:val="decimal"/>
      <w:lvlText w:val="%1."/>
      <w:lvlJc w:val="left"/>
      <w:pPr>
        <w:ind w:left="720" w:hanging="360"/>
      </w:pPr>
      <w:rPr>
        <w:rFonts w:ascii="Calibri" w:hAnsi="Calibri" w:hint="default"/>
      </w:rPr>
    </w:lvl>
    <w:lvl w:ilvl="1" w:tplc="46941C04">
      <w:start w:val="1"/>
      <w:numFmt w:val="lowerLetter"/>
      <w:lvlText w:val="%2."/>
      <w:lvlJc w:val="left"/>
      <w:pPr>
        <w:ind w:left="1440" w:hanging="360"/>
      </w:pPr>
    </w:lvl>
    <w:lvl w:ilvl="2" w:tplc="1EDEA58E">
      <w:start w:val="1"/>
      <w:numFmt w:val="lowerRoman"/>
      <w:lvlText w:val="%3."/>
      <w:lvlJc w:val="right"/>
      <w:pPr>
        <w:ind w:left="2160" w:hanging="180"/>
      </w:pPr>
    </w:lvl>
    <w:lvl w:ilvl="3" w:tplc="A3B6F2D4">
      <w:start w:val="1"/>
      <w:numFmt w:val="decimal"/>
      <w:lvlText w:val="%4."/>
      <w:lvlJc w:val="left"/>
      <w:pPr>
        <w:ind w:left="2880" w:hanging="360"/>
      </w:pPr>
    </w:lvl>
    <w:lvl w:ilvl="4" w:tplc="6994B54C">
      <w:start w:val="1"/>
      <w:numFmt w:val="lowerLetter"/>
      <w:lvlText w:val="%5."/>
      <w:lvlJc w:val="left"/>
      <w:pPr>
        <w:ind w:left="3600" w:hanging="360"/>
      </w:pPr>
    </w:lvl>
    <w:lvl w:ilvl="5" w:tplc="A688190C">
      <w:start w:val="1"/>
      <w:numFmt w:val="lowerRoman"/>
      <w:lvlText w:val="%6."/>
      <w:lvlJc w:val="right"/>
      <w:pPr>
        <w:ind w:left="4320" w:hanging="180"/>
      </w:pPr>
    </w:lvl>
    <w:lvl w:ilvl="6" w:tplc="545CD80A">
      <w:start w:val="1"/>
      <w:numFmt w:val="decimal"/>
      <w:lvlText w:val="%7."/>
      <w:lvlJc w:val="left"/>
      <w:pPr>
        <w:ind w:left="5040" w:hanging="360"/>
      </w:pPr>
    </w:lvl>
    <w:lvl w:ilvl="7" w:tplc="9D346CCC">
      <w:start w:val="1"/>
      <w:numFmt w:val="lowerLetter"/>
      <w:lvlText w:val="%8."/>
      <w:lvlJc w:val="left"/>
      <w:pPr>
        <w:ind w:left="5760" w:hanging="360"/>
      </w:pPr>
    </w:lvl>
    <w:lvl w:ilvl="8" w:tplc="2BB06026">
      <w:start w:val="1"/>
      <w:numFmt w:val="lowerRoman"/>
      <w:lvlText w:val="%9."/>
      <w:lvlJc w:val="right"/>
      <w:pPr>
        <w:ind w:left="6480" w:hanging="180"/>
      </w:pPr>
    </w:lvl>
  </w:abstractNum>
  <w:abstractNum w:abstractNumId="2" w15:restartNumberingAfterBreak="0">
    <w:nsid w:val="051400B8"/>
    <w:multiLevelType w:val="hybridMultilevel"/>
    <w:tmpl w:val="12F8071A"/>
    <w:lvl w:ilvl="0" w:tplc="04090009">
      <w:start w:val="1"/>
      <w:numFmt w:val="bullet"/>
      <w:lvlText w:val=""/>
      <w:lvlJc w:val="left"/>
      <w:pPr>
        <w:ind w:left="780" w:hanging="4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5518C4"/>
    <w:multiLevelType w:val="hybridMultilevel"/>
    <w:tmpl w:val="AFF02030"/>
    <w:lvl w:ilvl="0" w:tplc="44EA528A">
      <w:start w:val="4"/>
      <w:numFmt w:val="decimal"/>
      <w:lvlText w:val="%1."/>
      <w:lvlJc w:val="left"/>
      <w:pPr>
        <w:ind w:left="720" w:hanging="360"/>
      </w:pPr>
      <w:rPr>
        <w:rFonts w:ascii="Calibri" w:hAnsi="Calibri" w:hint="default"/>
      </w:rPr>
    </w:lvl>
    <w:lvl w:ilvl="1" w:tplc="C9381D6C">
      <w:start w:val="1"/>
      <w:numFmt w:val="lowerLetter"/>
      <w:lvlText w:val="%2."/>
      <w:lvlJc w:val="left"/>
      <w:pPr>
        <w:ind w:left="1440" w:hanging="360"/>
      </w:pPr>
    </w:lvl>
    <w:lvl w:ilvl="2" w:tplc="401E4948">
      <w:start w:val="1"/>
      <w:numFmt w:val="lowerRoman"/>
      <w:lvlText w:val="%3."/>
      <w:lvlJc w:val="right"/>
      <w:pPr>
        <w:ind w:left="2160" w:hanging="180"/>
      </w:pPr>
    </w:lvl>
    <w:lvl w:ilvl="3" w:tplc="B50AD6A8">
      <w:start w:val="1"/>
      <w:numFmt w:val="decimal"/>
      <w:lvlText w:val="%4."/>
      <w:lvlJc w:val="left"/>
      <w:pPr>
        <w:ind w:left="2880" w:hanging="360"/>
      </w:pPr>
    </w:lvl>
    <w:lvl w:ilvl="4" w:tplc="9F24D1D6">
      <w:start w:val="1"/>
      <w:numFmt w:val="lowerLetter"/>
      <w:lvlText w:val="%5."/>
      <w:lvlJc w:val="left"/>
      <w:pPr>
        <w:ind w:left="3600" w:hanging="360"/>
      </w:pPr>
    </w:lvl>
    <w:lvl w:ilvl="5" w:tplc="AC6077E0">
      <w:start w:val="1"/>
      <w:numFmt w:val="lowerRoman"/>
      <w:lvlText w:val="%6."/>
      <w:lvlJc w:val="right"/>
      <w:pPr>
        <w:ind w:left="4320" w:hanging="180"/>
      </w:pPr>
    </w:lvl>
    <w:lvl w:ilvl="6" w:tplc="65085528">
      <w:start w:val="1"/>
      <w:numFmt w:val="decimal"/>
      <w:lvlText w:val="%7."/>
      <w:lvlJc w:val="left"/>
      <w:pPr>
        <w:ind w:left="5040" w:hanging="360"/>
      </w:pPr>
    </w:lvl>
    <w:lvl w:ilvl="7" w:tplc="73B66880">
      <w:start w:val="1"/>
      <w:numFmt w:val="lowerLetter"/>
      <w:lvlText w:val="%8."/>
      <w:lvlJc w:val="left"/>
      <w:pPr>
        <w:ind w:left="5760" w:hanging="360"/>
      </w:pPr>
    </w:lvl>
    <w:lvl w:ilvl="8" w:tplc="502AC064">
      <w:start w:val="1"/>
      <w:numFmt w:val="lowerRoman"/>
      <w:lvlText w:val="%9."/>
      <w:lvlJc w:val="right"/>
      <w:pPr>
        <w:ind w:left="6480" w:hanging="180"/>
      </w:pPr>
    </w:lvl>
  </w:abstractNum>
  <w:abstractNum w:abstractNumId="4" w15:restartNumberingAfterBreak="0">
    <w:nsid w:val="067386DC"/>
    <w:multiLevelType w:val="hybridMultilevel"/>
    <w:tmpl w:val="3AF07148"/>
    <w:lvl w:ilvl="0" w:tplc="394A4D08">
      <w:start w:val="1"/>
      <w:numFmt w:val="decimal"/>
      <w:lvlText w:val="%1."/>
      <w:lvlJc w:val="left"/>
      <w:pPr>
        <w:ind w:left="720" w:hanging="360"/>
      </w:pPr>
    </w:lvl>
    <w:lvl w:ilvl="1" w:tplc="A2727266">
      <w:start w:val="3"/>
      <w:numFmt w:val="lowerLetter"/>
      <w:lvlText w:val="%2."/>
      <w:lvlJc w:val="left"/>
      <w:pPr>
        <w:ind w:left="1440" w:hanging="360"/>
      </w:pPr>
      <w:rPr>
        <w:rFonts w:ascii="Calibri" w:hAnsi="Calibri" w:hint="default"/>
      </w:rPr>
    </w:lvl>
    <w:lvl w:ilvl="2" w:tplc="48F8A9C2">
      <w:start w:val="1"/>
      <w:numFmt w:val="lowerRoman"/>
      <w:lvlText w:val="%3."/>
      <w:lvlJc w:val="right"/>
      <w:pPr>
        <w:ind w:left="2160" w:hanging="180"/>
      </w:pPr>
    </w:lvl>
    <w:lvl w:ilvl="3" w:tplc="1728BE92">
      <w:start w:val="1"/>
      <w:numFmt w:val="decimal"/>
      <w:lvlText w:val="%4."/>
      <w:lvlJc w:val="left"/>
      <w:pPr>
        <w:ind w:left="2880" w:hanging="360"/>
      </w:pPr>
    </w:lvl>
    <w:lvl w:ilvl="4" w:tplc="834426E4">
      <w:start w:val="1"/>
      <w:numFmt w:val="lowerLetter"/>
      <w:lvlText w:val="%5."/>
      <w:lvlJc w:val="left"/>
      <w:pPr>
        <w:ind w:left="3600" w:hanging="360"/>
      </w:pPr>
    </w:lvl>
    <w:lvl w:ilvl="5" w:tplc="8386510E">
      <w:start w:val="1"/>
      <w:numFmt w:val="lowerRoman"/>
      <w:lvlText w:val="%6."/>
      <w:lvlJc w:val="right"/>
      <w:pPr>
        <w:ind w:left="4320" w:hanging="180"/>
      </w:pPr>
    </w:lvl>
    <w:lvl w:ilvl="6" w:tplc="DB70DEFE">
      <w:start w:val="1"/>
      <w:numFmt w:val="decimal"/>
      <w:lvlText w:val="%7."/>
      <w:lvlJc w:val="left"/>
      <w:pPr>
        <w:ind w:left="5040" w:hanging="360"/>
      </w:pPr>
    </w:lvl>
    <w:lvl w:ilvl="7" w:tplc="33B61766">
      <w:start w:val="1"/>
      <w:numFmt w:val="lowerLetter"/>
      <w:lvlText w:val="%8."/>
      <w:lvlJc w:val="left"/>
      <w:pPr>
        <w:ind w:left="5760" w:hanging="360"/>
      </w:pPr>
    </w:lvl>
    <w:lvl w:ilvl="8" w:tplc="1B0E2A3C">
      <w:start w:val="1"/>
      <w:numFmt w:val="lowerRoman"/>
      <w:lvlText w:val="%9."/>
      <w:lvlJc w:val="right"/>
      <w:pPr>
        <w:ind w:left="6480" w:hanging="180"/>
      </w:pPr>
    </w:lvl>
  </w:abstractNum>
  <w:abstractNum w:abstractNumId="5" w15:restartNumberingAfterBreak="0">
    <w:nsid w:val="07BC86DF"/>
    <w:multiLevelType w:val="hybridMultilevel"/>
    <w:tmpl w:val="E88A8A3A"/>
    <w:lvl w:ilvl="0" w:tplc="5EBE3DC0">
      <w:start w:val="6"/>
      <w:numFmt w:val="decimal"/>
      <w:lvlText w:val="%1."/>
      <w:lvlJc w:val="left"/>
      <w:pPr>
        <w:ind w:left="720" w:hanging="360"/>
      </w:pPr>
      <w:rPr>
        <w:rFonts w:ascii="Calibri" w:hAnsi="Calibri" w:hint="default"/>
      </w:rPr>
    </w:lvl>
    <w:lvl w:ilvl="1" w:tplc="460820D2">
      <w:start w:val="1"/>
      <w:numFmt w:val="lowerLetter"/>
      <w:lvlText w:val="%2."/>
      <w:lvlJc w:val="left"/>
      <w:pPr>
        <w:ind w:left="1440" w:hanging="360"/>
      </w:pPr>
    </w:lvl>
    <w:lvl w:ilvl="2" w:tplc="6D18BBB2">
      <w:start w:val="1"/>
      <w:numFmt w:val="lowerRoman"/>
      <w:lvlText w:val="%3."/>
      <w:lvlJc w:val="right"/>
      <w:pPr>
        <w:ind w:left="2160" w:hanging="180"/>
      </w:pPr>
    </w:lvl>
    <w:lvl w:ilvl="3" w:tplc="236C4B88">
      <w:start w:val="1"/>
      <w:numFmt w:val="decimal"/>
      <w:lvlText w:val="%4."/>
      <w:lvlJc w:val="left"/>
      <w:pPr>
        <w:ind w:left="2880" w:hanging="360"/>
      </w:pPr>
    </w:lvl>
    <w:lvl w:ilvl="4" w:tplc="0C1021C0">
      <w:start w:val="1"/>
      <w:numFmt w:val="lowerLetter"/>
      <w:lvlText w:val="%5."/>
      <w:lvlJc w:val="left"/>
      <w:pPr>
        <w:ind w:left="3600" w:hanging="360"/>
      </w:pPr>
    </w:lvl>
    <w:lvl w:ilvl="5" w:tplc="438E1614">
      <w:start w:val="1"/>
      <w:numFmt w:val="lowerRoman"/>
      <w:lvlText w:val="%6."/>
      <w:lvlJc w:val="right"/>
      <w:pPr>
        <w:ind w:left="4320" w:hanging="180"/>
      </w:pPr>
    </w:lvl>
    <w:lvl w:ilvl="6" w:tplc="7A4C29F6">
      <w:start w:val="1"/>
      <w:numFmt w:val="decimal"/>
      <w:lvlText w:val="%7."/>
      <w:lvlJc w:val="left"/>
      <w:pPr>
        <w:ind w:left="5040" w:hanging="360"/>
      </w:pPr>
    </w:lvl>
    <w:lvl w:ilvl="7" w:tplc="173CA710">
      <w:start w:val="1"/>
      <w:numFmt w:val="lowerLetter"/>
      <w:lvlText w:val="%8."/>
      <w:lvlJc w:val="left"/>
      <w:pPr>
        <w:ind w:left="5760" w:hanging="360"/>
      </w:pPr>
    </w:lvl>
    <w:lvl w:ilvl="8" w:tplc="AE720080">
      <w:start w:val="1"/>
      <w:numFmt w:val="lowerRoman"/>
      <w:lvlText w:val="%9."/>
      <w:lvlJc w:val="right"/>
      <w:pPr>
        <w:ind w:left="6480" w:hanging="180"/>
      </w:pPr>
    </w:lvl>
  </w:abstractNum>
  <w:abstractNum w:abstractNumId="6" w15:restartNumberingAfterBreak="0">
    <w:nsid w:val="09715760"/>
    <w:multiLevelType w:val="hybridMultilevel"/>
    <w:tmpl w:val="C3922DF2"/>
    <w:lvl w:ilvl="0" w:tplc="3B268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C2AD67"/>
    <w:multiLevelType w:val="hybridMultilevel"/>
    <w:tmpl w:val="7EB8EA82"/>
    <w:lvl w:ilvl="0" w:tplc="124EB840">
      <w:start w:val="1"/>
      <w:numFmt w:val="decimal"/>
      <w:lvlText w:val="%1."/>
      <w:lvlJc w:val="left"/>
      <w:pPr>
        <w:ind w:left="720" w:hanging="360"/>
      </w:pPr>
      <w:rPr>
        <w:rFonts w:ascii="Calibri" w:hAnsi="Calibri" w:hint="default"/>
      </w:rPr>
    </w:lvl>
    <w:lvl w:ilvl="1" w:tplc="0AD03BC6">
      <w:start w:val="1"/>
      <w:numFmt w:val="lowerLetter"/>
      <w:lvlText w:val="%2."/>
      <w:lvlJc w:val="left"/>
      <w:pPr>
        <w:ind w:left="1440" w:hanging="360"/>
      </w:pPr>
    </w:lvl>
    <w:lvl w:ilvl="2" w:tplc="AEF68E9E">
      <w:start w:val="1"/>
      <w:numFmt w:val="lowerRoman"/>
      <w:lvlText w:val="%3."/>
      <w:lvlJc w:val="right"/>
      <w:pPr>
        <w:ind w:left="2160" w:hanging="180"/>
      </w:pPr>
    </w:lvl>
    <w:lvl w:ilvl="3" w:tplc="EFAE893A">
      <w:start w:val="1"/>
      <w:numFmt w:val="decimal"/>
      <w:lvlText w:val="%4."/>
      <w:lvlJc w:val="left"/>
      <w:pPr>
        <w:ind w:left="2880" w:hanging="360"/>
      </w:pPr>
    </w:lvl>
    <w:lvl w:ilvl="4" w:tplc="F1B89EAA">
      <w:start w:val="1"/>
      <w:numFmt w:val="lowerLetter"/>
      <w:lvlText w:val="%5."/>
      <w:lvlJc w:val="left"/>
      <w:pPr>
        <w:ind w:left="3600" w:hanging="360"/>
      </w:pPr>
    </w:lvl>
    <w:lvl w:ilvl="5" w:tplc="490009A0">
      <w:start w:val="1"/>
      <w:numFmt w:val="lowerRoman"/>
      <w:lvlText w:val="%6."/>
      <w:lvlJc w:val="right"/>
      <w:pPr>
        <w:ind w:left="4320" w:hanging="180"/>
      </w:pPr>
    </w:lvl>
    <w:lvl w:ilvl="6" w:tplc="9A206156">
      <w:start w:val="1"/>
      <w:numFmt w:val="decimal"/>
      <w:lvlText w:val="%7."/>
      <w:lvlJc w:val="left"/>
      <w:pPr>
        <w:ind w:left="5040" w:hanging="360"/>
      </w:pPr>
    </w:lvl>
    <w:lvl w:ilvl="7" w:tplc="A4AE5140">
      <w:start w:val="1"/>
      <w:numFmt w:val="lowerLetter"/>
      <w:lvlText w:val="%8."/>
      <w:lvlJc w:val="left"/>
      <w:pPr>
        <w:ind w:left="5760" w:hanging="360"/>
      </w:pPr>
    </w:lvl>
    <w:lvl w:ilvl="8" w:tplc="8334FDE6">
      <w:start w:val="1"/>
      <w:numFmt w:val="lowerRoman"/>
      <w:lvlText w:val="%9."/>
      <w:lvlJc w:val="right"/>
      <w:pPr>
        <w:ind w:left="6480" w:hanging="180"/>
      </w:pPr>
    </w:lvl>
  </w:abstractNum>
  <w:abstractNum w:abstractNumId="8" w15:restartNumberingAfterBreak="0">
    <w:nsid w:val="0B352336"/>
    <w:multiLevelType w:val="hybridMultilevel"/>
    <w:tmpl w:val="2DA213B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0C5C2BC2"/>
    <w:multiLevelType w:val="hybridMultilevel"/>
    <w:tmpl w:val="E89E7B56"/>
    <w:lvl w:ilvl="0" w:tplc="0F3AA2D4">
      <w:start w:val="2"/>
      <w:numFmt w:val="bullet"/>
      <w:lvlText w:val="-"/>
      <w:lvlJc w:val="left"/>
      <w:pPr>
        <w:ind w:left="720" w:hanging="360"/>
      </w:pPr>
      <w:rPr>
        <w:rFonts w:ascii="Arial" w:hAnsi="Arial" w:hint="default"/>
      </w:rPr>
    </w:lvl>
    <w:lvl w:ilvl="1" w:tplc="23969E88">
      <w:start w:val="1"/>
      <w:numFmt w:val="bullet"/>
      <w:lvlText w:val="o"/>
      <w:lvlJc w:val="left"/>
      <w:pPr>
        <w:ind w:left="1440" w:hanging="360"/>
      </w:pPr>
      <w:rPr>
        <w:rFonts w:ascii="Courier New" w:hAnsi="Courier New" w:hint="default"/>
      </w:rPr>
    </w:lvl>
    <w:lvl w:ilvl="2" w:tplc="5BDEBCD8">
      <w:start w:val="1"/>
      <w:numFmt w:val="bullet"/>
      <w:lvlText w:val=""/>
      <w:lvlJc w:val="left"/>
      <w:pPr>
        <w:ind w:left="2160" w:hanging="360"/>
      </w:pPr>
      <w:rPr>
        <w:rFonts w:ascii="Wingdings" w:hAnsi="Wingdings" w:hint="default"/>
      </w:rPr>
    </w:lvl>
    <w:lvl w:ilvl="3" w:tplc="4B5C578C">
      <w:start w:val="1"/>
      <w:numFmt w:val="bullet"/>
      <w:lvlText w:val=""/>
      <w:lvlJc w:val="left"/>
      <w:pPr>
        <w:ind w:left="2880" w:hanging="360"/>
      </w:pPr>
      <w:rPr>
        <w:rFonts w:ascii="Symbol" w:hAnsi="Symbol" w:hint="default"/>
      </w:rPr>
    </w:lvl>
    <w:lvl w:ilvl="4" w:tplc="FF58A01C">
      <w:start w:val="1"/>
      <w:numFmt w:val="bullet"/>
      <w:lvlText w:val="o"/>
      <w:lvlJc w:val="left"/>
      <w:pPr>
        <w:ind w:left="3600" w:hanging="360"/>
      </w:pPr>
      <w:rPr>
        <w:rFonts w:ascii="Courier New" w:hAnsi="Courier New" w:hint="default"/>
      </w:rPr>
    </w:lvl>
    <w:lvl w:ilvl="5" w:tplc="EF5E7F48">
      <w:start w:val="1"/>
      <w:numFmt w:val="bullet"/>
      <w:lvlText w:val=""/>
      <w:lvlJc w:val="left"/>
      <w:pPr>
        <w:ind w:left="4320" w:hanging="360"/>
      </w:pPr>
      <w:rPr>
        <w:rFonts w:ascii="Wingdings" w:hAnsi="Wingdings" w:hint="default"/>
      </w:rPr>
    </w:lvl>
    <w:lvl w:ilvl="6" w:tplc="5A5E298A">
      <w:start w:val="1"/>
      <w:numFmt w:val="bullet"/>
      <w:lvlText w:val=""/>
      <w:lvlJc w:val="left"/>
      <w:pPr>
        <w:ind w:left="5040" w:hanging="360"/>
      </w:pPr>
      <w:rPr>
        <w:rFonts w:ascii="Symbol" w:hAnsi="Symbol" w:hint="default"/>
      </w:rPr>
    </w:lvl>
    <w:lvl w:ilvl="7" w:tplc="ED22E91C">
      <w:start w:val="1"/>
      <w:numFmt w:val="bullet"/>
      <w:lvlText w:val="o"/>
      <w:lvlJc w:val="left"/>
      <w:pPr>
        <w:ind w:left="5760" w:hanging="360"/>
      </w:pPr>
      <w:rPr>
        <w:rFonts w:ascii="Courier New" w:hAnsi="Courier New" w:hint="default"/>
      </w:rPr>
    </w:lvl>
    <w:lvl w:ilvl="8" w:tplc="802A3D96">
      <w:start w:val="1"/>
      <w:numFmt w:val="bullet"/>
      <w:lvlText w:val=""/>
      <w:lvlJc w:val="left"/>
      <w:pPr>
        <w:ind w:left="6480" w:hanging="360"/>
      </w:pPr>
      <w:rPr>
        <w:rFonts w:ascii="Wingdings" w:hAnsi="Wingdings" w:hint="default"/>
      </w:rPr>
    </w:lvl>
  </w:abstractNum>
  <w:abstractNum w:abstractNumId="10" w15:restartNumberingAfterBreak="0">
    <w:nsid w:val="0CDC08A1"/>
    <w:multiLevelType w:val="hybridMultilevel"/>
    <w:tmpl w:val="9C12EB46"/>
    <w:lvl w:ilvl="0" w:tplc="7D6879A8">
      <w:start w:val="1"/>
      <w:numFmt w:val="lowerLetter"/>
      <w:lvlText w:val="%1)"/>
      <w:lvlJc w:val="left"/>
      <w:pPr>
        <w:ind w:left="720" w:hanging="360"/>
      </w:pPr>
      <w:rPr>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0D243A19"/>
    <w:multiLevelType w:val="hybridMultilevel"/>
    <w:tmpl w:val="3BB63CB8"/>
    <w:lvl w:ilvl="0" w:tplc="E35A8AE8">
      <w:start w:val="1"/>
      <w:numFmt w:val="bullet"/>
      <w:lvlText w:val="%1"/>
      <w:lvlJc w:val="left"/>
      <w:pPr>
        <w:ind w:left="720" w:hanging="360"/>
      </w:pPr>
      <w:rPr>
        <w:rFonts w:ascii="Calibri" w:hAnsi="Calibri" w:hint="default"/>
      </w:rPr>
    </w:lvl>
    <w:lvl w:ilvl="1" w:tplc="665C39CE">
      <w:start w:val="1"/>
      <w:numFmt w:val="bullet"/>
      <w:lvlText w:val="o"/>
      <w:lvlJc w:val="left"/>
      <w:pPr>
        <w:ind w:left="1440" w:hanging="360"/>
      </w:pPr>
      <w:rPr>
        <w:rFonts w:ascii="Courier New" w:hAnsi="Courier New" w:hint="default"/>
      </w:rPr>
    </w:lvl>
    <w:lvl w:ilvl="2" w:tplc="E9ECC4FA">
      <w:start w:val="1"/>
      <w:numFmt w:val="bullet"/>
      <w:lvlText w:val=""/>
      <w:lvlJc w:val="left"/>
      <w:pPr>
        <w:ind w:left="2160" w:hanging="360"/>
      </w:pPr>
      <w:rPr>
        <w:rFonts w:ascii="Wingdings" w:hAnsi="Wingdings" w:hint="default"/>
      </w:rPr>
    </w:lvl>
    <w:lvl w:ilvl="3" w:tplc="3FB22202">
      <w:start w:val="1"/>
      <w:numFmt w:val="bullet"/>
      <w:lvlText w:val=""/>
      <w:lvlJc w:val="left"/>
      <w:pPr>
        <w:ind w:left="2880" w:hanging="360"/>
      </w:pPr>
      <w:rPr>
        <w:rFonts w:ascii="Symbol" w:hAnsi="Symbol" w:hint="default"/>
      </w:rPr>
    </w:lvl>
    <w:lvl w:ilvl="4" w:tplc="28AC944E">
      <w:start w:val="1"/>
      <w:numFmt w:val="bullet"/>
      <w:lvlText w:val="o"/>
      <w:lvlJc w:val="left"/>
      <w:pPr>
        <w:ind w:left="3600" w:hanging="360"/>
      </w:pPr>
      <w:rPr>
        <w:rFonts w:ascii="Courier New" w:hAnsi="Courier New" w:hint="default"/>
      </w:rPr>
    </w:lvl>
    <w:lvl w:ilvl="5" w:tplc="2116D4B8">
      <w:start w:val="1"/>
      <w:numFmt w:val="bullet"/>
      <w:lvlText w:val=""/>
      <w:lvlJc w:val="left"/>
      <w:pPr>
        <w:ind w:left="4320" w:hanging="360"/>
      </w:pPr>
      <w:rPr>
        <w:rFonts w:ascii="Wingdings" w:hAnsi="Wingdings" w:hint="default"/>
      </w:rPr>
    </w:lvl>
    <w:lvl w:ilvl="6" w:tplc="19565D32">
      <w:start w:val="1"/>
      <w:numFmt w:val="bullet"/>
      <w:lvlText w:val=""/>
      <w:lvlJc w:val="left"/>
      <w:pPr>
        <w:ind w:left="5040" w:hanging="360"/>
      </w:pPr>
      <w:rPr>
        <w:rFonts w:ascii="Symbol" w:hAnsi="Symbol" w:hint="default"/>
      </w:rPr>
    </w:lvl>
    <w:lvl w:ilvl="7" w:tplc="A5AA0372">
      <w:start w:val="1"/>
      <w:numFmt w:val="bullet"/>
      <w:lvlText w:val="o"/>
      <w:lvlJc w:val="left"/>
      <w:pPr>
        <w:ind w:left="5760" w:hanging="360"/>
      </w:pPr>
      <w:rPr>
        <w:rFonts w:ascii="Courier New" w:hAnsi="Courier New" w:hint="default"/>
      </w:rPr>
    </w:lvl>
    <w:lvl w:ilvl="8" w:tplc="9DD6A2CE">
      <w:start w:val="1"/>
      <w:numFmt w:val="bullet"/>
      <w:lvlText w:val=""/>
      <w:lvlJc w:val="left"/>
      <w:pPr>
        <w:ind w:left="6480" w:hanging="360"/>
      </w:pPr>
      <w:rPr>
        <w:rFonts w:ascii="Wingdings" w:hAnsi="Wingdings" w:hint="default"/>
      </w:rPr>
    </w:lvl>
  </w:abstractNum>
  <w:abstractNum w:abstractNumId="12" w15:restartNumberingAfterBreak="0">
    <w:nsid w:val="0D9840CD"/>
    <w:multiLevelType w:val="hybridMultilevel"/>
    <w:tmpl w:val="F78EAC88"/>
    <w:lvl w:ilvl="0" w:tplc="B2829BDC">
      <w:start w:val="1"/>
      <w:numFmt w:val="lowerLetter"/>
      <w:lvlText w:val="%1."/>
      <w:lvlJc w:val="left"/>
      <w:pPr>
        <w:ind w:left="1080" w:hanging="360"/>
      </w:pPr>
      <w:rPr>
        <w:rFonts w:cs="Arial"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0E643D84"/>
    <w:multiLevelType w:val="hybridMultilevel"/>
    <w:tmpl w:val="BBA2C4F8"/>
    <w:lvl w:ilvl="0" w:tplc="FFFFFFFF">
      <w:start w:val="1"/>
      <w:numFmt w:val="bullet"/>
      <w:lvlText w:val=""/>
      <w:lvlJc w:val="left"/>
      <w:pPr>
        <w:ind w:left="720" w:hanging="360"/>
      </w:pPr>
      <w:rPr>
        <w:rFonts w:ascii="Symbol" w:hAnsi="Symbol" w:hint="default"/>
      </w:rPr>
    </w:lvl>
    <w:lvl w:ilvl="1" w:tplc="DC1015A8">
      <w:start w:val="1"/>
      <w:numFmt w:val="lowerLetter"/>
      <w:lvlText w:val="%2."/>
      <w:lvlJc w:val="left"/>
      <w:pPr>
        <w:ind w:left="1440" w:hanging="360"/>
      </w:pPr>
    </w:lvl>
    <w:lvl w:ilvl="2" w:tplc="55A2B7DC">
      <w:start w:val="1"/>
      <w:numFmt w:val="lowerRoman"/>
      <w:lvlText w:val="%3."/>
      <w:lvlJc w:val="right"/>
      <w:pPr>
        <w:ind w:left="2160" w:hanging="180"/>
      </w:pPr>
    </w:lvl>
    <w:lvl w:ilvl="3" w:tplc="F648E42E">
      <w:start w:val="1"/>
      <w:numFmt w:val="decimal"/>
      <w:lvlText w:val="%4."/>
      <w:lvlJc w:val="left"/>
      <w:pPr>
        <w:ind w:left="2880" w:hanging="360"/>
      </w:pPr>
    </w:lvl>
    <w:lvl w:ilvl="4" w:tplc="3A308F0E">
      <w:start w:val="1"/>
      <w:numFmt w:val="lowerLetter"/>
      <w:lvlText w:val="%5."/>
      <w:lvlJc w:val="left"/>
      <w:pPr>
        <w:ind w:left="3600" w:hanging="360"/>
      </w:pPr>
    </w:lvl>
    <w:lvl w:ilvl="5" w:tplc="A0428EE4">
      <w:start w:val="1"/>
      <w:numFmt w:val="lowerRoman"/>
      <w:lvlText w:val="%6."/>
      <w:lvlJc w:val="right"/>
      <w:pPr>
        <w:ind w:left="4320" w:hanging="180"/>
      </w:pPr>
    </w:lvl>
    <w:lvl w:ilvl="6" w:tplc="2684101E">
      <w:start w:val="1"/>
      <w:numFmt w:val="decimal"/>
      <w:lvlText w:val="%7."/>
      <w:lvlJc w:val="left"/>
      <w:pPr>
        <w:ind w:left="5040" w:hanging="360"/>
      </w:pPr>
    </w:lvl>
    <w:lvl w:ilvl="7" w:tplc="A5289A1A">
      <w:start w:val="1"/>
      <w:numFmt w:val="lowerLetter"/>
      <w:lvlText w:val="%8."/>
      <w:lvlJc w:val="left"/>
      <w:pPr>
        <w:ind w:left="5760" w:hanging="360"/>
      </w:pPr>
    </w:lvl>
    <w:lvl w:ilvl="8" w:tplc="5434DC12">
      <w:start w:val="1"/>
      <w:numFmt w:val="lowerRoman"/>
      <w:lvlText w:val="%9."/>
      <w:lvlJc w:val="right"/>
      <w:pPr>
        <w:ind w:left="6480" w:hanging="180"/>
      </w:pPr>
    </w:lvl>
  </w:abstractNum>
  <w:abstractNum w:abstractNumId="14" w15:restartNumberingAfterBreak="0">
    <w:nsid w:val="0FD091E5"/>
    <w:multiLevelType w:val="hybridMultilevel"/>
    <w:tmpl w:val="1E46CB2E"/>
    <w:lvl w:ilvl="0" w:tplc="343A182C">
      <w:start w:val="4"/>
      <w:numFmt w:val="decimal"/>
      <w:lvlText w:val="%1."/>
      <w:lvlJc w:val="left"/>
      <w:pPr>
        <w:ind w:left="720" w:hanging="360"/>
      </w:pPr>
      <w:rPr>
        <w:rFonts w:ascii="Calibri" w:hAnsi="Calibri" w:hint="default"/>
      </w:rPr>
    </w:lvl>
    <w:lvl w:ilvl="1" w:tplc="946C634A">
      <w:start w:val="1"/>
      <w:numFmt w:val="lowerLetter"/>
      <w:lvlText w:val="%2."/>
      <w:lvlJc w:val="left"/>
      <w:pPr>
        <w:ind w:left="1440" w:hanging="360"/>
      </w:pPr>
    </w:lvl>
    <w:lvl w:ilvl="2" w:tplc="98F68FF8">
      <w:start w:val="1"/>
      <w:numFmt w:val="lowerRoman"/>
      <w:lvlText w:val="%3."/>
      <w:lvlJc w:val="right"/>
      <w:pPr>
        <w:ind w:left="2160" w:hanging="180"/>
      </w:pPr>
    </w:lvl>
    <w:lvl w:ilvl="3" w:tplc="AD02CA54">
      <w:start w:val="1"/>
      <w:numFmt w:val="decimal"/>
      <w:lvlText w:val="%4."/>
      <w:lvlJc w:val="left"/>
      <w:pPr>
        <w:ind w:left="2880" w:hanging="360"/>
      </w:pPr>
    </w:lvl>
    <w:lvl w:ilvl="4" w:tplc="A8323144">
      <w:start w:val="1"/>
      <w:numFmt w:val="lowerLetter"/>
      <w:lvlText w:val="%5."/>
      <w:lvlJc w:val="left"/>
      <w:pPr>
        <w:ind w:left="3600" w:hanging="360"/>
      </w:pPr>
    </w:lvl>
    <w:lvl w:ilvl="5" w:tplc="4A306E3E">
      <w:start w:val="1"/>
      <w:numFmt w:val="lowerRoman"/>
      <w:lvlText w:val="%6."/>
      <w:lvlJc w:val="right"/>
      <w:pPr>
        <w:ind w:left="4320" w:hanging="180"/>
      </w:pPr>
    </w:lvl>
    <w:lvl w:ilvl="6" w:tplc="B4CECE52">
      <w:start w:val="1"/>
      <w:numFmt w:val="decimal"/>
      <w:lvlText w:val="%7."/>
      <w:lvlJc w:val="left"/>
      <w:pPr>
        <w:ind w:left="5040" w:hanging="360"/>
      </w:pPr>
    </w:lvl>
    <w:lvl w:ilvl="7" w:tplc="B56C947E">
      <w:start w:val="1"/>
      <w:numFmt w:val="lowerLetter"/>
      <w:lvlText w:val="%8."/>
      <w:lvlJc w:val="left"/>
      <w:pPr>
        <w:ind w:left="5760" w:hanging="360"/>
      </w:pPr>
    </w:lvl>
    <w:lvl w:ilvl="8" w:tplc="352C6AC4">
      <w:start w:val="1"/>
      <w:numFmt w:val="lowerRoman"/>
      <w:lvlText w:val="%9."/>
      <w:lvlJc w:val="right"/>
      <w:pPr>
        <w:ind w:left="6480" w:hanging="180"/>
      </w:pPr>
    </w:lvl>
  </w:abstractNum>
  <w:abstractNum w:abstractNumId="15" w15:restartNumberingAfterBreak="0">
    <w:nsid w:val="0FFC5ADF"/>
    <w:multiLevelType w:val="hybridMultilevel"/>
    <w:tmpl w:val="74AE980A"/>
    <w:lvl w:ilvl="0" w:tplc="04090009">
      <w:start w:val="1"/>
      <w:numFmt w:val="bullet"/>
      <w:lvlText w:val=""/>
      <w:lvlJc w:val="left"/>
      <w:pPr>
        <w:ind w:left="780" w:hanging="4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024A1DE"/>
    <w:multiLevelType w:val="hybridMultilevel"/>
    <w:tmpl w:val="3C04C596"/>
    <w:lvl w:ilvl="0" w:tplc="8DB6FBD8">
      <w:start w:val="2"/>
      <w:numFmt w:val="decimal"/>
      <w:lvlText w:val="%1."/>
      <w:lvlJc w:val="left"/>
      <w:pPr>
        <w:ind w:left="720" w:hanging="360"/>
      </w:pPr>
      <w:rPr>
        <w:rFonts w:ascii="Calibri" w:hAnsi="Calibri" w:hint="default"/>
      </w:rPr>
    </w:lvl>
    <w:lvl w:ilvl="1" w:tplc="42481828">
      <w:start w:val="1"/>
      <w:numFmt w:val="lowerLetter"/>
      <w:lvlText w:val="%2."/>
      <w:lvlJc w:val="left"/>
      <w:pPr>
        <w:ind w:left="1440" w:hanging="360"/>
      </w:pPr>
    </w:lvl>
    <w:lvl w:ilvl="2" w:tplc="27E4E3D0">
      <w:start w:val="1"/>
      <w:numFmt w:val="lowerRoman"/>
      <w:lvlText w:val="%3."/>
      <w:lvlJc w:val="right"/>
      <w:pPr>
        <w:ind w:left="2160" w:hanging="180"/>
      </w:pPr>
    </w:lvl>
    <w:lvl w:ilvl="3" w:tplc="658ACCA8">
      <w:start w:val="1"/>
      <w:numFmt w:val="decimal"/>
      <w:lvlText w:val="%4."/>
      <w:lvlJc w:val="left"/>
      <w:pPr>
        <w:ind w:left="2880" w:hanging="360"/>
      </w:pPr>
    </w:lvl>
    <w:lvl w:ilvl="4" w:tplc="BFE2E616">
      <w:start w:val="1"/>
      <w:numFmt w:val="lowerLetter"/>
      <w:lvlText w:val="%5."/>
      <w:lvlJc w:val="left"/>
      <w:pPr>
        <w:ind w:left="3600" w:hanging="360"/>
      </w:pPr>
    </w:lvl>
    <w:lvl w:ilvl="5" w:tplc="6BB694C6">
      <w:start w:val="1"/>
      <w:numFmt w:val="lowerRoman"/>
      <w:lvlText w:val="%6."/>
      <w:lvlJc w:val="right"/>
      <w:pPr>
        <w:ind w:left="4320" w:hanging="180"/>
      </w:pPr>
    </w:lvl>
    <w:lvl w:ilvl="6" w:tplc="14F68DEE">
      <w:start w:val="1"/>
      <w:numFmt w:val="decimal"/>
      <w:lvlText w:val="%7."/>
      <w:lvlJc w:val="left"/>
      <w:pPr>
        <w:ind w:left="5040" w:hanging="360"/>
      </w:pPr>
    </w:lvl>
    <w:lvl w:ilvl="7" w:tplc="47FE3072">
      <w:start w:val="1"/>
      <w:numFmt w:val="lowerLetter"/>
      <w:lvlText w:val="%8."/>
      <w:lvlJc w:val="left"/>
      <w:pPr>
        <w:ind w:left="5760" w:hanging="360"/>
      </w:pPr>
    </w:lvl>
    <w:lvl w:ilvl="8" w:tplc="F11C71D8">
      <w:start w:val="1"/>
      <w:numFmt w:val="lowerRoman"/>
      <w:lvlText w:val="%9."/>
      <w:lvlJc w:val="right"/>
      <w:pPr>
        <w:ind w:left="6480" w:hanging="180"/>
      </w:pPr>
    </w:lvl>
  </w:abstractNum>
  <w:abstractNum w:abstractNumId="17" w15:restartNumberingAfterBreak="0">
    <w:nsid w:val="12DE0B38"/>
    <w:multiLevelType w:val="hybridMultilevel"/>
    <w:tmpl w:val="08FCE7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15059035"/>
    <w:multiLevelType w:val="hybridMultilevel"/>
    <w:tmpl w:val="46C8C15A"/>
    <w:lvl w:ilvl="0" w:tplc="129E8DEA">
      <w:start w:val="7"/>
      <w:numFmt w:val="decimal"/>
      <w:lvlText w:val="%1."/>
      <w:lvlJc w:val="left"/>
      <w:pPr>
        <w:ind w:left="720" w:hanging="360"/>
      </w:pPr>
      <w:rPr>
        <w:rFonts w:ascii="Calibri" w:hAnsi="Calibri" w:hint="default"/>
      </w:rPr>
    </w:lvl>
    <w:lvl w:ilvl="1" w:tplc="EF02CFB0">
      <w:start w:val="1"/>
      <w:numFmt w:val="lowerLetter"/>
      <w:lvlText w:val="%2."/>
      <w:lvlJc w:val="left"/>
      <w:pPr>
        <w:ind w:left="1440" w:hanging="360"/>
      </w:pPr>
    </w:lvl>
    <w:lvl w:ilvl="2" w:tplc="1ECE4664">
      <w:start w:val="1"/>
      <w:numFmt w:val="lowerRoman"/>
      <w:lvlText w:val="%3."/>
      <w:lvlJc w:val="right"/>
      <w:pPr>
        <w:ind w:left="2160" w:hanging="180"/>
      </w:pPr>
    </w:lvl>
    <w:lvl w:ilvl="3" w:tplc="C218ADE8">
      <w:start w:val="1"/>
      <w:numFmt w:val="decimal"/>
      <w:lvlText w:val="%4."/>
      <w:lvlJc w:val="left"/>
      <w:pPr>
        <w:ind w:left="2880" w:hanging="360"/>
      </w:pPr>
    </w:lvl>
    <w:lvl w:ilvl="4" w:tplc="353225E8">
      <w:start w:val="1"/>
      <w:numFmt w:val="lowerLetter"/>
      <w:lvlText w:val="%5."/>
      <w:lvlJc w:val="left"/>
      <w:pPr>
        <w:ind w:left="3600" w:hanging="360"/>
      </w:pPr>
    </w:lvl>
    <w:lvl w:ilvl="5" w:tplc="BC7C7FFA">
      <w:start w:val="1"/>
      <w:numFmt w:val="lowerRoman"/>
      <w:lvlText w:val="%6."/>
      <w:lvlJc w:val="right"/>
      <w:pPr>
        <w:ind w:left="4320" w:hanging="180"/>
      </w:pPr>
    </w:lvl>
    <w:lvl w:ilvl="6" w:tplc="3EF25342">
      <w:start w:val="1"/>
      <w:numFmt w:val="decimal"/>
      <w:lvlText w:val="%7."/>
      <w:lvlJc w:val="left"/>
      <w:pPr>
        <w:ind w:left="5040" w:hanging="360"/>
      </w:pPr>
    </w:lvl>
    <w:lvl w:ilvl="7" w:tplc="970E8FBA">
      <w:start w:val="1"/>
      <w:numFmt w:val="lowerLetter"/>
      <w:lvlText w:val="%8."/>
      <w:lvlJc w:val="left"/>
      <w:pPr>
        <w:ind w:left="5760" w:hanging="360"/>
      </w:pPr>
    </w:lvl>
    <w:lvl w:ilvl="8" w:tplc="5566ACEC">
      <w:start w:val="1"/>
      <w:numFmt w:val="lowerRoman"/>
      <w:lvlText w:val="%9."/>
      <w:lvlJc w:val="right"/>
      <w:pPr>
        <w:ind w:left="6480" w:hanging="180"/>
      </w:pPr>
    </w:lvl>
  </w:abstractNum>
  <w:abstractNum w:abstractNumId="19" w15:restartNumberingAfterBreak="0">
    <w:nsid w:val="1574CB2C"/>
    <w:multiLevelType w:val="hybridMultilevel"/>
    <w:tmpl w:val="565A3B82"/>
    <w:lvl w:ilvl="0" w:tplc="FFFFFFFF">
      <w:start w:val="1"/>
      <w:numFmt w:val="decimal"/>
      <w:lvlText w:val="%1."/>
      <w:lvlJc w:val="left"/>
      <w:pPr>
        <w:ind w:left="720" w:hanging="360"/>
      </w:pPr>
    </w:lvl>
    <w:lvl w:ilvl="1" w:tplc="D0C6CA74">
      <w:start w:val="1"/>
      <w:numFmt w:val="lowerLetter"/>
      <w:lvlText w:val="%2."/>
      <w:lvlJc w:val="left"/>
      <w:pPr>
        <w:ind w:left="1440" w:hanging="360"/>
      </w:pPr>
    </w:lvl>
    <w:lvl w:ilvl="2" w:tplc="4782C408">
      <w:start w:val="1"/>
      <w:numFmt w:val="lowerRoman"/>
      <w:lvlText w:val="%3."/>
      <w:lvlJc w:val="right"/>
      <w:pPr>
        <w:ind w:left="2160" w:hanging="180"/>
      </w:pPr>
    </w:lvl>
    <w:lvl w:ilvl="3" w:tplc="E2848A4C">
      <w:start w:val="1"/>
      <w:numFmt w:val="decimal"/>
      <w:lvlText w:val="%4."/>
      <w:lvlJc w:val="left"/>
      <w:pPr>
        <w:ind w:left="2880" w:hanging="360"/>
      </w:pPr>
    </w:lvl>
    <w:lvl w:ilvl="4" w:tplc="EAB26748">
      <w:start w:val="1"/>
      <w:numFmt w:val="lowerLetter"/>
      <w:lvlText w:val="%5."/>
      <w:lvlJc w:val="left"/>
      <w:pPr>
        <w:ind w:left="3600" w:hanging="360"/>
      </w:pPr>
    </w:lvl>
    <w:lvl w:ilvl="5" w:tplc="BB1CC79A">
      <w:start w:val="1"/>
      <w:numFmt w:val="lowerRoman"/>
      <w:lvlText w:val="%6."/>
      <w:lvlJc w:val="right"/>
      <w:pPr>
        <w:ind w:left="4320" w:hanging="180"/>
      </w:pPr>
    </w:lvl>
    <w:lvl w:ilvl="6" w:tplc="168692C6">
      <w:start w:val="1"/>
      <w:numFmt w:val="decimal"/>
      <w:lvlText w:val="%7."/>
      <w:lvlJc w:val="left"/>
      <w:pPr>
        <w:ind w:left="5040" w:hanging="360"/>
      </w:pPr>
    </w:lvl>
    <w:lvl w:ilvl="7" w:tplc="27B6E044">
      <w:start w:val="1"/>
      <w:numFmt w:val="lowerLetter"/>
      <w:lvlText w:val="%8."/>
      <w:lvlJc w:val="left"/>
      <w:pPr>
        <w:ind w:left="5760" w:hanging="360"/>
      </w:pPr>
    </w:lvl>
    <w:lvl w:ilvl="8" w:tplc="0FC8E522">
      <w:start w:val="1"/>
      <w:numFmt w:val="lowerRoman"/>
      <w:lvlText w:val="%9."/>
      <w:lvlJc w:val="right"/>
      <w:pPr>
        <w:ind w:left="6480" w:hanging="180"/>
      </w:pPr>
    </w:lvl>
  </w:abstractNum>
  <w:abstractNum w:abstractNumId="20" w15:restartNumberingAfterBreak="0">
    <w:nsid w:val="16A8E20E"/>
    <w:multiLevelType w:val="hybridMultilevel"/>
    <w:tmpl w:val="95B2447A"/>
    <w:lvl w:ilvl="0" w:tplc="675E042A">
      <w:start w:val="1"/>
      <w:numFmt w:val="decimal"/>
      <w:lvlText w:val="%1."/>
      <w:lvlJc w:val="left"/>
      <w:pPr>
        <w:ind w:left="720" w:hanging="360"/>
      </w:pPr>
    </w:lvl>
    <w:lvl w:ilvl="1" w:tplc="16EA533C">
      <w:start w:val="1"/>
      <w:numFmt w:val="lowerLetter"/>
      <w:lvlText w:val="%2."/>
      <w:lvlJc w:val="left"/>
      <w:pPr>
        <w:ind w:left="1440" w:hanging="360"/>
      </w:pPr>
    </w:lvl>
    <w:lvl w:ilvl="2" w:tplc="82CE850C">
      <w:start w:val="1"/>
      <w:numFmt w:val="lowerRoman"/>
      <w:lvlText w:val="%3."/>
      <w:lvlJc w:val="right"/>
      <w:pPr>
        <w:ind w:left="2160" w:hanging="180"/>
      </w:pPr>
    </w:lvl>
    <w:lvl w:ilvl="3" w:tplc="BF06E01C">
      <w:start w:val="1"/>
      <w:numFmt w:val="decimal"/>
      <w:lvlText w:val="%4."/>
      <w:lvlJc w:val="left"/>
      <w:pPr>
        <w:ind w:left="2880" w:hanging="360"/>
      </w:pPr>
    </w:lvl>
    <w:lvl w:ilvl="4" w:tplc="194AB2DE">
      <w:start w:val="1"/>
      <w:numFmt w:val="lowerLetter"/>
      <w:lvlText w:val="%5."/>
      <w:lvlJc w:val="left"/>
      <w:pPr>
        <w:ind w:left="3600" w:hanging="360"/>
      </w:pPr>
    </w:lvl>
    <w:lvl w:ilvl="5" w:tplc="78E66B46">
      <w:start w:val="1"/>
      <w:numFmt w:val="lowerRoman"/>
      <w:lvlText w:val="%6."/>
      <w:lvlJc w:val="right"/>
      <w:pPr>
        <w:ind w:left="4320" w:hanging="180"/>
      </w:pPr>
    </w:lvl>
    <w:lvl w:ilvl="6" w:tplc="C7EC5178">
      <w:start w:val="1"/>
      <w:numFmt w:val="decimal"/>
      <w:lvlText w:val="%7."/>
      <w:lvlJc w:val="left"/>
      <w:pPr>
        <w:ind w:left="5040" w:hanging="360"/>
      </w:pPr>
    </w:lvl>
    <w:lvl w:ilvl="7" w:tplc="E81E447C">
      <w:start w:val="1"/>
      <w:numFmt w:val="lowerLetter"/>
      <w:lvlText w:val="%8."/>
      <w:lvlJc w:val="left"/>
      <w:pPr>
        <w:ind w:left="5760" w:hanging="360"/>
      </w:pPr>
    </w:lvl>
    <w:lvl w:ilvl="8" w:tplc="DD2EA824">
      <w:start w:val="1"/>
      <w:numFmt w:val="lowerRoman"/>
      <w:lvlText w:val="%9."/>
      <w:lvlJc w:val="right"/>
      <w:pPr>
        <w:ind w:left="6480" w:hanging="180"/>
      </w:pPr>
    </w:lvl>
  </w:abstractNum>
  <w:abstractNum w:abstractNumId="21" w15:restartNumberingAfterBreak="0">
    <w:nsid w:val="17A8344A"/>
    <w:multiLevelType w:val="hybridMultilevel"/>
    <w:tmpl w:val="A364D894"/>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18519447"/>
    <w:multiLevelType w:val="hybridMultilevel"/>
    <w:tmpl w:val="3EC683B8"/>
    <w:lvl w:ilvl="0" w:tplc="BFEA28CE">
      <w:start w:val="1"/>
      <w:numFmt w:val="decimal"/>
      <w:lvlText w:val="%1."/>
      <w:lvlJc w:val="left"/>
      <w:pPr>
        <w:ind w:left="720" w:hanging="360"/>
      </w:pPr>
    </w:lvl>
    <w:lvl w:ilvl="1" w:tplc="E0EC6654">
      <w:start w:val="1"/>
      <w:numFmt w:val="lowerLetter"/>
      <w:lvlText w:val="%2."/>
      <w:lvlJc w:val="left"/>
      <w:pPr>
        <w:ind w:left="1440" w:hanging="360"/>
      </w:pPr>
    </w:lvl>
    <w:lvl w:ilvl="2" w:tplc="FB4C18A4">
      <w:start w:val="1"/>
      <w:numFmt w:val="lowerRoman"/>
      <w:lvlText w:val="%3."/>
      <w:lvlJc w:val="right"/>
      <w:pPr>
        <w:ind w:left="2160" w:hanging="180"/>
      </w:pPr>
    </w:lvl>
    <w:lvl w:ilvl="3" w:tplc="A63848FA">
      <w:start w:val="1"/>
      <w:numFmt w:val="decimal"/>
      <w:lvlText w:val="%4."/>
      <w:lvlJc w:val="left"/>
      <w:pPr>
        <w:ind w:left="2880" w:hanging="360"/>
      </w:pPr>
    </w:lvl>
    <w:lvl w:ilvl="4" w:tplc="1EAAA3BA">
      <w:start w:val="1"/>
      <w:numFmt w:val="lowerLetter"/>
      <w:lvlText w:val="%5."/>
      <w:lvlJc w:val="left"/>
      <w:pPr>
        <w:ind w:left="3600" w:hanging="360"/>
      </w:pPr>
    </w:lvl>
    <w:lvl w:ilvl="5" w:tplc="B69E4B5C">
      <w:start w:val="1"/>
      <w:numFmt w:val="lowerRoman"/>
      <w:lvlText w:val="%6."/>
      <w:lvlJc w:val="right"/>
      <w:pPr>
        <w:ind w:left="4320" w:hanging="180"/>
      </w:pPr>
    </w:lvl>
    <w:lvl w:ilvl="6" w:tplc="9CCA789C">
      <w:start w:val="1"/>
      <w:numFmt w:val="decimal"/>
      <w:lvlText w:val="%7."/>
      <w:lvlJc w:val="left"/>
      <w:pPr>
        <w:ind w:left="5040" w:hanging="360"/>
      </w:pPr>
    </w:lvl>
    <w:lvl w:ilvl="7" w:tplc="892CCA3C">
      <w:start w:val="1"/>
      <w:numFmt w:val="lowerLetter"/>
      <w:lvlText w:val="%8."/>
      <w:lvlJc w:val="left"/>
      <w:pPr>
        <w:ind w:left="5760" w:hanging="360"/>
      </w:pPr>
    </w:lvl>
    <w:lvl w:ilvl="8" w:tplc="D9701A2E">
      <w:start w:val="1"/>
      <w:numFmt w:val="lowerRoman"/>
      <w:lvlText w:val="%9."/>
      <w:lvlJc w:val="right"/>
      <w:pPr>
        <w:ind w:left="6480" w:hanging="180"/>
      </w:pPr>
    </w:lvl>
  </w:abstractNum>
  <w:abstractNum w:abstractNumId="23" w15:restartNumberingAfterBreak="0">
    <w:nsid w:val="1A8173C3"/>
    <w:multiLevelType w:val="hybridMultilevel"/>
    <w:tmpl w:val="439E9284"/>
    <w:lvl w:ilvl="0" w:tplc="4A48FA04">
      <w:start w:val="1"/>
      <w:numFmt w:val="decimal"/>
      <w:lvlText w:val="%1."/>
      <w:lvlJc w:val="left"/>
      <w:pPr>
        <w:ind w:left="720" w:hanging="360"/>
      </w:pPr>
    </w:lvl>
    <w:lvl w:ilvl="1" w:tplc="2348FF94">
      <w:start w:val="1"/>
      <w:numFmt w:val="lowerLetter"/>
      <w:lvlText w:val="%2."/>
      <w:lvlJc w:val="left"/>
      <w:pPr>
        <w:ind w:left="1440" w:hanging="360"/>
      </w:pPr>
    </w:lvl>
    <w:lvl w:ilvl="2" w:tplc="76D090AA">
      <w:start w:val="1"/>
      <w:numFmt w:val="lowerRoman"/>
      <w:lvlText w:val="%3."/>
      <w:lvlJc w:val="right"/>
      <w:pPr>
        <w:ind w:left="2160" w:hanging="180"/>
      </w:pPr>
    </w:lvl>
    <w:lvl w:ilvl="3" w:tplc="5680CC5C">
      <w:start w:val="1"/>
      <w:numFmt w:val="decimal"/>
      <w:lvlText w:val="%4."/>
      <w:lvlJc w:val="left"/>
      <w:pPr>
        <w:ind w:left="2880" w:hanging="360"/>
      </w:pPr>
    </w:lvl>
    <w:lvl w:ilvl="4" w:tplc="6908E816">
      <w:start w:val="1"/>
      <w:numFmt w:val="lowerLetter"/>
      <w:lvlText w:val="%5."/>
      <w:lvlJc w:val="left"/>
      <w:pPr>
        <w:ind w:left="3600" w:hanging="360"/>
      </w:pPr>
    </w:lvl>
    <w:lvl w:ilvl="5" w:tplc="329290A8">
      <w:start w:val="1"/>
      <w:numFmt w:val="lowerRoman"/>
      <w:lvlText w:val="%6."/>
      <w:lvlJc w:val="right"/>
      <w:pPr>
        <w:ind w:left="4320" w:hanging="180"/>
      </w:pPr>
    </w:lvl>
    <w:lvl w:ilvl="6" w:tplc="104A36D4">
      <w:start w:val="1"/>
      <w:numFmt w:val="decimal"/>
      <w:lvlText w:val="%7."/>
      <w:lvlJc w:val="left"/>
      <w:pPr>
        <w:ind w:left="5040" w:hanging="360"/>
      </w:pPr>
    </w:lvl>
    <w:lvl w:ilvl="7" w:tplc="DD42C200">
      <w:start w:val="1"/>
      <w:numFmt w:val="lowerLetter"/>
      <w:lvlText w:val="%8."/>
      <w:lvlJc w:val="left"/>
      <w:pPr>
        <w:ind w:left="5760" w:hanging="360"/>
      </w:pPr>
    </w:lvl>
    <w:lvl w:ilvl="8" w:tplc="34282F9A">
      <w:start w:val="1"/>
      <w:numFmt w:val="lowerRoman"/>
      <w:lvlText w:val="%9."/>
      <w:lvlJc w:val="right"/>
      <w:pPr>
        <w:ind w:left="6480" w:hanging="180"/>
      </w:pPr>
    </w:lvl>
  </w:abstractNum>
  <w:abstractNum w:abstractNumId="24" w15:restartNumberingAfterBreak="0">
    <w:nsid w:val="22CAE928"/>
    <w:multiLevelType w:val="hybridMultilevel"/>
    <w:tmpl w:val="C51C6AE6"/>
    <w:lvl w:ilvl="0" w:tplc="960E3190">
      <w:start w:val="1"/>
      <w:numFmt w:val="upperLetter"/>
      <w:lvlText w:val="%1."/>
      <w:lvlJc w:val="left"/>
      <w:pPr>
        <w:ind w:left="720" w:hanging="360"/>
      </w:pPr>
    </w:lvl>
    <w:lvl w:ilvl="1" w:tplc="CFBCFF7E">
      <w:start w:val="1"/>
      <w:numFmt w:val="lowerLetter"/>
      <w:lvlText w:val="%2."/>
      <w:lvlJc w:val="left"/>
      <w:pPr>
        <w:ind w:left="1440" w:hanging="360"/>
      </w:pPr>
    </w:lvl>
    <w:lvl w:ilvl="2" w:tplc="1CC2AF9C">
      <w:start w:val="1"/>
      <w:numFmt w:val="lowerRoman"/>
      <w:lvlText w:val="%3."/>
      <w:lvlJc w:val="right"/>
      <w:pPr>
        <w:ind w:left="2160" w:hanging="180"/>
      </w:pPr>
    </w:lvl>
    <w:lvl w:ilvl="3" w:tplc="665E8A82">
      <w:start w:val="1"/>
      <w:numFmt w:val="decimal"/>
      <w:lvlText w:val="%4."/>
      <w:lvlJc w:val="left"/>
      <w:pPr>
        <w:ind w:left="2880" w:hanging="360"/>
      </w:pPr>
    </w:lvl>
    <w:lvl w:ilvl="4" w:tplc="398E5FF4">
      <w:start w:val="1"/>
      <w:numFmt w:val="lowerLetter"/>
      <w:lvlText w:val="%5."/>
      <w:lvlJc w:val="left"/>
      <w:pPr>
        <w:ind w:left="3600" w:hanging="360"/>
      </w:pPr>
    </w:lvl>
    <w:lvl w:ilvl="5" w:tplc="AF109B98">
      <w:start w:val="1"/>
      <w:numFmt w:val="lowerRoman"/>
      <w:lvlText w:val="%6."/>
      <w:lvlJc w:val="right"/>
      <w:pPr>
        <w:ind w:left="4320" w:hanging="180"/>
      </w:pPr>
    </w:lvl>
    <w:lvl w:ilvl="6" w:tplc="8E469AB8">
      <w:start w:val="1"/>
      <w:numFmt w:val="decimal"/>
      <w:lvlText w:val="%7."/>
      <w:lvlJc w:val="left"/>
      <w:pPr>
        <w:ind w:left="5040" w:hanging="360"/>
      </w:pPr>
    </w:lvl>
    <w:lvl w:ilvl="7" w:tplc="F9002B7C">
      <w:start w:val="1"/>
      <w:numFmt w:val="lowerLetter"/>
      <w:lvlText w:val="%8."/>
      <w:lvlJc w:val="left"/>
      <w:pPr>
        <w:ind w:left="5760" w:hanging="360"/>
      </w:pPr>
    </w:lvl>
    <w:lvl w:ilvl="8" w:tplc="A524C618">
      <w:start w:val="1"/>
      <w:numFmt w:val="lowerRoman"/>
      <w:lvlText w:val="%9."/>
      <w:lvlJc w:val="right"/>
      <w:pPr>
        <w:ind w:left="6480" w:hanging="180"/>
      </w:pPr>
    </w:lvl>
  </w:abstractNum>
  <w:abstractNum w:abstractNumId="25" w15:restartNumberingAfterBreak="0">
    <w:nsid w:val="240047F3"/>
    <w:multiLevelType w:val="hybridMultilevel"/>
    <w:tmpl w:val="894E1D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242AE617"/>
    <w:multiLevelType w:val="hybridMultilevel"/>
    <w:tmpl w:val="6F163422"/>
    <w:lvl w:ilvl="0" w:tplc="89BEE0C2">
      <w:start w:val="1"/>
      <w:numFmt w:val="decimal"/>
      <w:lvlText w:val="%1."/>
      <w:lvlJc w:val="left"/>
      <w:pPr>
        <w:ind w:left="720" w:hanging="360"/>
      </w:pPr>
    </w:lvl>
    <w:lvl w:ilvl="1" w:tplc="2EB4290E">
      <w:start w:val="2"/>
      <w:numFmt w:val="lowerLetter"/>
      <w:lvlText w:val="%2."/>
      <w:lvlJc w:val="left"/>
      <w:pPr>
        <w:ind w:left="1440" w:hanging="360"/>
      </w:pPr>
      <w:rPr>
        <w:rFonts w:ascii="Calibri" w:hAnsi="Calibri" w:hint="default"/>
      </w:rPr>
    </w:lvl>
    <w:lvl w:ilvl="2" w:tplc="87100DCA">
      <w:start w:val="1"/>
      <w:numFmt w:val="lowerRoman"/>
      <w:lvlText w:val="%3."/>
      <w:lvlJc w:val="right"/>
      <w:pPr>
        <w:ind w:left="2160" w:hanging="180"/>
      </w:pPr>
    </w:lvl>
    <w:lvl w:ilvl="3" w:tplc="5FDA8930">
      <w:start w:val="1"/>
      <w:numFmt w:val="decimal"/>
      <w:lvlText w:val="%4."/>
      <w:lvlJc w:val="left"/>
      <w:pPr>
        <w:ind w:left="2880" w:hanging="360"/>
      </w:pPr>
    </w:lvl>
    <w:lvl w:ilvl="4" w:tplc="855EE740">
      <w:start w:val="1"/>
      <w:numFmt w:val="lowerLetter"/>
      <w:lvlText w:val="%5."/>
      <w:lvlJc w:val="left"/>
      <w:pPr>
        <w:ind w:left="3600" w:hanging="360"/>
      </w:pPr>
    </w:lvl>
    <w:lvl w:ilvl="5" w:tplc="2BEA16DE">
      <w:start w:val="1"/>
      <w:numFmt w:val="lowerRoman"/>
      <w:lvlText w:val="%6."/>
      <w:lvlJc w:val="right"/>
      <w:pPr>
        <w:ind w:left="4320" w:hanging="180"/>
      </w:pPr>
    </w:lvl>
    <w:lvl w:ilvl="6" w:tplc="9CACEB2A">
      <w:start w:val="1"/>
      <w:numFmt w:val="decimal"/>
      <w:lvlText w:val="%7."/>
      <w:lvlJc w:val="left"/>
      <w:pPr>
        <w:ind w:left="5040" w:hanging="360"/>
      </w:pPr>
    </w:lvl>
    <w:lvl w:ilvl="7" w:tplc="5C268576">
      <w:start w:val="1"/>
      <w:numFmt w:val="lowerLetter"/>
      <w:lvlText w:val="%8."/>
      <w:lvlJc w:val="left"/>
      <w:pPr>
        <w:ind w:left="5760" w:hanging="360"/>
      </w:pPr>
    </w:lvl>
    <w:lvl w:ilvl="8" w:tplc="A74A70D6">
      <w:start w:val="1"/>
      <w:numFmt w:val="lowerRoman"/>
      <w:lvlText w:val="%9."/>
      <w:lvlJc w:val="right"/>
      <w:pPr>
        <w:ind w:left="6480" w:hanging="180"/>
      </w:pPr>
    </w:lvl>
  </w:abstractNum>
  <w:abstractNum w:abstractNumId="27" w15:restartNumberingAfterBreak="0">
    <w:nsid w:val="24B3882E"/>
    <w:multiLevelType w:val="hybridMultilevel"/>
    <w:tmpl w:val="8526894A"/>
    <w:lvl w:ilvl="0" w:tplc="45E4B938">
      <w:start w:val="3"/>
      <w:numFmt w:val="decimal"/>
      <w:lvlText w:val="%1."/>
      <w:lvlJc w:val="left"/>
      <w:pPr>
        <w:ind w:left="720" w:hanging="360"/>
      </w:pPr>
      <w:rPr>
        <w:rFonts w:ascii="Calibri" w:hAnsi="Calibri" w:hint="default"/>
      </w:rPr>
    </w:lvl>
    <w:lvl w:ilvl="1" w:tplc="38A44B0A">
      <w:start w:val="1"/>
      <w:numFmt w:val="lowerLetter"/>
      <w:lvlText w:val="%2."/>
      <w:lvlJc w:val="left"/>
      <w:pPr>
        <w:ind w:left="1440" w:hanging="360"/>
      </w:pPr>
    </w:lvl>
    <w:lvl w:ilvl="2" w:tplc="309C348C">
      <w:start w:val="1"/>
      <w:numFmt w:val="lowerRoman"/>
      <w:lvlText w:val="%3."/>
      <w:lvlJc w:val="right"/>
      <w:pPr>
        <w:ind w:left="2160" w:hanging="180"/>
      </w:pPr>
    </w:lvl>
    <w:lvl w:ilvl="3" w:tplc="5C4E9794">
      <w:start w:val="1"/>
      <w:numFmt w:val="decimal"/>
      <w:lvlText w:val="%4."/>
      <w:lvlJc w:val="left"/>
      <w:pPr>
        <w:ind w:left="2880" w:hanging="360"/>
      </w:pPr>
    </w:lvl>
    <w:lvl w:ilvl="4" w:tplc="A9BE7F86">
      <w:start w:val="1"/>
      <w:numFmt w:val="lowerLetter"/>
      <w:lvlText w:val="%5."/>
      <w:lvlJc w:val="left"/>
      <w:pPr>
        <w:ind w:left="3600" w:hanging="360"/>
      </w:pPr>
    </w:lvl>
    <w:lvl w:ilvl="5" w:tplc="DD76BB58">
      <w:start w:val="1"/>
      <w:numFmt w:val="lowerRoman"/>
      <w:lvlText w:val="%6."/>
      <w:lvlJc w:val="right"/>
      <w:pPr>
        <w:ind w:left="4320" w:hanging="180"/>
      </w:pPr>
    </w:lvl>
    <w:lvl w:ilvl="6" w:tplc="9E4A07BC">
      <w:start w:val="1"/>
      <w:numFmt w:val="decimal"/>
      <w:lvlText w:val="%7."/>
      <w:lvlJc w:val="left"/>
      <w:pPr>
        <w:ind w:left="5040" w:hanging="360"/>
      </w:pPr>
    </w:lvl>
    <w:lvl w:ilvl="7" w:tplc="349C90EC">
      <w:start w:val="1"/>
      <w:numFmt w:val="lowerLetter"/>
      <w:lvlText w:val="%8."/>
      <w:lvlJc w:val="left"/>
      <w:pPr>
        <w:ind w:left="5760" w:hanging="360"/>
      </w:pPr>
    </w:lvl>
    <w:lvl w:ilvl="8" w:tplc="1706BB86">
      <w:start w:val="1"/>
      <w:numFmt w:val="lowerRoman"/>
      <w:lvlText w:val="%9."/>
      <w:lvlJc w:val="right"/>
      <w:pPr>
        <w:ind w:left="6480" w:hanging="180"/>
      </w:pPr>
    </w:lvl>
  </w:abstractNum>
  <w:abstractNum w:abstractNumId="28" w15:restartNumberingAfterBreak="0">
    <w:nsid w:val="24CFA223"/>
    <w:multiLevelType w:val="hybridMultilevel"/>
    <w:tmpl w:val="C07628C8"/>
    <w:lvl w:ilvl="0" w:tplc="08D8CB10">
      <w:start w:val="1"/>
      <w:numFmt w:val="decimal"/>
      <w:lvlText w:val="%1."/>
      <w:lvlJc w:val="left"/>
      <w:pPr>
        <w:ind w:left="720" w:hanging="360"/>
      </w:pPr>
    </w:lvl>
    <w:lvl w:ilvl="1" w:tplc="DC80CD16">
      <w:start w:val="1"/>
      <w:numFmt w:val="lowerLetter"/>
      <w:lvlText w:val="%2."/>
      <w:lvlJc w:val="left"/>
      <w:pPr>
        <w:ind w:left="1440" w:hanging="360"/>
      </w:pPr>
    </w:lvl>
    <w:lvl w:ilvl="2" w:tplc="62E695CC">
      <w:start w:val="1"/>
      <w:numFmt w:val="lowerRoman"/>
      <w:lvlText w:val="%3."/>
      <w:lvlJc w:val="right"/>
      <w:pPr>
        <w:ind w:left="2160" w:hanging="180"/>
      </w:pPr>
    </w:lvl>
    <w:lvl w:ilvl="3" w:tplc="26FCFCCE">
      <w:start w:val="1"/>
      <w:numFmt w:val="decimal"/>
      <w:lvlText w:val="%4."/>
      <w:lvlJc w:val="left"/>
      <w:pPr>
        <w:ind w:left="2880" w:hanging="360"/>
      </w:pPr>
    </w:lvl>
    <w:lvl w:ilvl="4" w:tplc="38384BA0">
      <w:start w:val="1"/>
      <w:numFmt w:val="lowerLetter"/>
      <w:lvlText w:val="%5."/>
      <w:lvlJc w:val="left"/>
      <w:pPr>
        <w:ind w:left="3600" w:hanging="360"/>
      </w:pPr>
    </w:lvl>
    <w:lvl w:ilvl="5" w:tplc="CA06F7C6">
      <w:start w:val="1"/>
      <w:numFmt w:val="lowerRoman"/>
      <w:lvlText w:val="%6."/>
      <w:lvlJc w:val="right"/>
      <w:pPr>
        <w:ind w:left="4320" w:hanging="180"/>
      </w:pPr>
    </w:lvl>
    <w:lvl w:ilvl="6" w:tplc="FBF0D140">
      <w:start w:val="1"/>
      <w:numFmt w:val="decimal"/>
      <w:lvlText w:val="%7."/>
      <w:lvlJc w:val="left"/>
      <w:pPr>
        <w:ind w:left="5040" w:hanging="360"/>
      </w:pPr>
    </w:lvl>
    <w:lvl w:ilvl="7" w:tplc="17A8C8BE">
      <w:start w:val="1"/>
      <w:numFmt w:val="lowerLetter"/>
      <w:lvlText w:val="%8."/>
      <w:lvlJc w:val="left"/>
      <w:pPr>
        <w:ind w:left="5760" w:hanging="360"/>
      </w:pPr>
    </w:lvl>
    <w:lvl w:ilvl="8" w:tplc="956CCE0A">
      <w:start w:val="1"/>
      <w:numFmt w:val="lowerRoman"/>
      <w:lvlText w:val="%9."/>
      <w:lvlJc w:val="right"/>
      <w:pPr>
        <w:ind w:left="6480" w:hanging="180"/>
      </w:pPr>
    </w:lvl>
  </w:abstractNum>
  <w:abstractNum w:abstractNumId="29" w15:restartNumberingAfterBreak="0">
    <w:nsid w:val="257CD153"/>
    <w:multiLevelType w:val="hybridMultilevel"/>
    <w:tmpl w:val="4D9CC020"/>
    <w:lvl w:ilvl="0" w:tplc="1C28A52E">
      <w:start w:val="1"/>
      <w:numFmt w:val="decimal"/>
      <w:lvlText w:val="%1."/>
      <w:lvlJc w:val="left"/>
      <w:pPr>
        <w:ind w:left="720" w:hanging="360"/>
      </w:pPr>
    </w:lvl>
    <w:lvl w:ilvl="1" w:tplc="49301A82">
      <w:start w:val="1"/>
      <w:numFmt w:val="bullet"/>
      <w:lvlText w:val=""/>
      <w:lvlJc w:val="left"/>
      <w:pPr>
        <w:ind w:left="1440" w:hanging="360"/>
      </w:pPr>
      <w:rPr>
        <w:rFonts w:ascii="Symbol" w:hAnsi="Symbol" w:hint="default"/>
      </w:rPr>
    </w:lvl>
    <w:lvl w:ilvl="2" w:tplc="72B05236">
      <w:start w:val="1"/>
      <w:numFmt w:val="lowerRoman"/>
      <w:lvlText w:val="%3."/>
      <w:lvlJc w:val="right"/>
      <w:pPr>
        <w:ind w:left="2160" w:hanging="180"/>
      </w:pPr>
    </w:lvl>
    <w:lvl w:ilvl="3" w:tplc="4FA28348">
      <w:start w:val="1"/>
      <w:numFmt w:val="decimal"/>
      <w:lvlText w:val="%4."/>
      <w:lvlJc w:val="left"/>
      <w:pPr>
        <w:ind w:left="2880" w:hanging="360"/>
      </w:pPr>
    </w:lvl>
    <w:lvl w:ilvl="4" w:tplc="F09C4456">
      <w:start w:val="1"/>
      <w:numFmt w:val="lowerLetter"/>
      <w:lvlText w:val="%5."/>
      <w:lvlJc w:val="left"/>
      <w:pPr>
        <w:ind w:left="3600" w:hanging="360"/>
      </w:pPr>
    </w:lvl>
    <w:lvl w:ilvl="5" w:tplc="036A5222">
      <w:start w:val="1"/>
      <w:numFmt w:val="lowerRoman"/>
      <w:lvlText w:val="%6."/>
      <w:lvlJc w:val="right"/>
      <w:pPr>
        <w:ind w:left="4320" w:hanging="180"/>
      </w:pPr>
    </w:lvl>
    <w:lvl w:ilvl="6" w:tplc="6310EA12">
      <w:start w:val="1"/>
      <w:numFmt w:val="decimal"/>
      <w:lvlText w:val="%7."/>
      <w:lvlJc w:val="left"/>
      <w:pPr>
        <w:ind w:left="5040" w:hanging="360"/>
      </w:pPr>
    </w:lvl>
    <w:lvl w:ilvl="7" w:tplc="36582710">
      <w:start w:val="1"/>
      <w:numFmt w:val="lowerLetter"/>
      <w:lvlText w:val="%8."/>
      <w:lvlJc w:val="left"/>
      <w:pPr>
        <w:ind w:left="5760" w:hanging="360"/>
      </w:pPr>
    </w:lvl>
    <w:lvl w:ilvl="8" w:tplc="DE6219C4">
      <w:start w:val="1"/>
      <w:numFmt w:val="lowerRoman"/>
      <w:lvlText w:val="%9."/>
      <w:lvlJc w:val="right"/>
      <w:pPr>
        <w:ind w:left="6480" w:hanging="180"/>
      </w:pPr>
    </w:lvl>
  </w:abstractNum>
  <w:abstractNum w:abstractNumId="30" w15:restartNumberingAfterBreak="0">
    <w:nsid w:val="2603AEC0"/>
    <w:multiLevelType w:val="hybridMultilevel"/>
    <w:tmpl w:val="EE7E04C0"/>
    <w:lvl w:ilvl="0" w:tplc="77A2FD9E">
      <w:start w:val="1"/>
      <w:numFmt w:val="bullet"/>
      <w:lvlText w:val=""/>
      <w:lvlJc w:val="left"/>
      <w:pPr>
        <w:ind w:left="1440" w:hanging="360"/>
      </w:pPr>
      <w:rPr>
        <w:rFonts w:ascii="Symbol" w:hAnsi="Symbol" w:hint="default"/>
      </w:rPr>
    </w:lvl>
    <w:lvl w:ilvl="1" w:tplc="4F40A1D0">
      <w:start w:val="1"/>
      <w:numFmt w:val="bullet"/>
      <w:lvlText w:val="o"/>
      <w:lvlJc w:val="left"/>
      <w:pPr>
        <w:ind w:left="2160" w:hanging="360"/>
      </w:pPr>
      <w:rPr>
        <w:rFonts w:ascii="Courier New" w:hAnsi="Courier New" w:hint="default"/>
      </w:rPr>
    </w:lvl>
    <w:lvl w:ilvl="2" w:tplc="16844284">
      <w:start w:val="1"/>
      <w:numFmt w:val="bullet"/>
      <w:lvlText w:val=""/>
      <w:lvlJc w:val="left"/>
      <w:pPr>
        <w:ind w:left="2880" w:hanging="360"/>
      </w:pPr>
      <w:rPr>
        <w:rFonts w:ascii="Wingdings" w:hAnsi="Wingdings" w:hint="default"/>
      </w:rPr>
    </w:lvl>
    <w:lvl w:ilvl="3" w:tplc="1F5A2D92">
      <w:start w:val="1"/>
      <w:numFmt w:val="bullet"/>
      <w:lvlText w:val=""/>
      <w:lvlJc w:val="left"/>
      <w:pPr>
        <w:ind w:left="3600" w:hanging="360"/>
      </w:pPr>
      <w:rPr>
        <w:rFonts w:ascii="Symbol" w:hAnsi="Symbol" w:hint="default"/>
      </w:rPr>
    </w:lvl>
    <w:lvl w:ilvl="4" w:tplc="BB100194">
      <w:start w:val="1"/>
      <w:numFmt w:val="bullet"/>
      <w:lvlText w:val="o"/>
      <w:lvlJc w:val="left"/>
      <w:pPr>
        <w:ind w:left="4320" w:hanging="360"/>
      </w:pPr>
      <w:rPr>
        <w:rFonts w:ascii="Courier New" w:hAnsi="Courier New" w:hint="default"/>
      </w:rPr>
    </w:lvl>
    <w:lvl w:ilvl="5" w:tplc="FC305DD4">
      <w:start w:val="1"/>
      <w:numFmt w:val="bullet"/>
      <w:lvlText w:val=""/>
      <w:lvlJc w:val="left"/>
      <w:pPr>
        <w:ind w:left="5040" w:hanging="360"/>
      </w:pPr>
      <w:rPr>
        <w:rFonts w:ascii="Wingdings" w:hAnsi="Wingdings" w:hint="default"/>
      </w:rPr>
    </w:lvl>
    <w:lvl w:ilvl="6" w:tplc="F33E3576">
      <w:start w:val="1"/>
      <w:numFmt w:val="bullet"/>
      <w:lvlText w:val=""/>
      <w:lvlJc w:val="left"/>
      <w:pPr>
        <w:ind w:left="5760" w:hanging="360"/>
      </w:pPr>
      <w:rPr>
        <w:rFonts w:ascii="Symbol" w:hAnsi="Symbol" w:hint="default"/>
      </w:rPr>
    </w:lvl>
    <w:lvl w:ilvl="7" w:tplc="8120120E">
      <w:start w:val="1"/>
      <w:numFmt w:val="bullet"/>
      <w:lvlText w:val="o"/>
      <w:lvlJc w:val="left"/>
      <w:pPr>
        <w:ind w:left="6480" w:hanging="360"/>
      </w:pPr>
      <w:rPr>
        <w:rFonts w:ascii="Courier New" w:hAnsi="Courier New" w:hint="default"/>
      </w:rPr>
    </w:lvl>
    <w:lvl w:ilvl="8" w:tplc="02FCDAA4">
      <w:start w:val="1"/>
      <w:numFmt w:val="bullet"/>
      <w:lvlText w:val=""/>
      <w:lvlJc w:val="left"/>
      <w:pPr>
        <w:ind w:left="7200" w:hanging="360"/>
      </w:pPr>
      <w:rPr>
        <w:rFonts w:ascii="Wingdings" w:hAnsi="Wingdings" w:hint="default"/>
      </w:rPr>
    </w:lvl>
  </w:abstractNum>
  <w:abstractNum w:abstractNumId="31" w15:restartNumberingAfterBreak="0">
    <w:nsid w:val="284FC213"/>
    <w:multiLevelType w:val="hybridMultilevel"/>
    <w:tmpl w:val="32EA9C12"/>
    <w:lvl w:ilvl="0" w:tplc="0F2EBA5A">
      <w:start w:val="1"/>
      <w:numFmt w:val="decimal"/>
      <w:lvlText w:val="%1."/>
      <w:lvlJc w:val="left"/>
      <w:pPr>
        <w:ind w:left="720" w:hanging="360"/>
      </w:pPr>
    </w:lvl>
    <w:lvl w:ilvl="1" w:tplc="9FDA0746">
      <w:start w:val="1"/>
      <w:numFmt w:val="lowerLetter"/>
      <w:lvlText w:val="%2."/>
      <w:lvlJc w:val="left"/>
      <w:pPr>
        <w:ind w:left="1440" w:hanging="360"/>
      </w:pPr>
    </w:lvl>
    <w:lvl w:ilvl="2" w:tplc="713A5134">
      <w:start w:val="1"/>
      <w:numFmt w:val="lowerRoman"/>
      <w:lvlText w:val="%3."/>
      <w:lvlJc w:val="right"/>
      <w:pPr>
        <w:ind w:left="2160" w:hanging="180"/>
      </w:pPr>
    </w:lvl>
    <w:lvl w:ilvl="3" w:tplc="BD804ABE">
      <w:start w:val="1"/>
      <w:numFmt w:val="decimal"/>
      <w:lvlText w:val="%4."/>
      <w:lvlJc w:val="left"/>
      <w:pPr>
        <w:ind w:left="2880" w:hanging="360"/>
      </w:pPr>
    </w:lvl>
    <w:lvl w:ilvl="4" w:tplc="E0604ABA">
      <w:start w:val="1"/>
      <w:numFmt w:val="lowerLetter"/>
      <w:lvlText w:val="%5."/>
      <w:lvlJc w:val="left"/>
      <w:pPr>
        <w:ind w:left="3600" w:hanging="360"/>
      </w:pPr>
    </w:lvl>
    <w:lvl w:ilvl="5" w:tplc="59A815AA">
      <w:start w:val="1"/>
      <w:numFmt w:val="lowerRoman"/>
      <w:lvlText w:val="%6."/>
      <w:lvlJc w:val="right"/>
      <w:pPr>
        <w:ind w:left="4320" w:hanging="180"/>
      </w:pPr>
    </w:lvl>
    <w:lvl w:ilvl="6" w:tplc="7D02426C">
      <w:start w:val="1"/>
      <w:numFmt w:val="decimal"/>
      <w:lvlText w:val="%7."/>
      <w:lvlJc w:val="left"/>
      <w:pPr>
        <w:ind w:left="5040" w:hanging="360"/>
      </w:pPr>
    </w:lvl>
    <w:lvl w:ilvl="7" w:tplc="7786D362">
      <w:start w:val="1"/>
      <w:numFmt w:val="lowerLetter"/>
      <w:lvlText w:val="%8."/>
      <w:lvlJc w:val="left"/>
      <w:pPr>
        <w:ind w:left="5760" w:hanging="360"/>
      </w:pPr>
    </w:lvl>
    <w:lvl w:ilvl="8" w:tplc="E7A691AA">
      <w:start w:val="1"/>
      <w:numFmt w:val="lowerRoman"/>
      <w:lvlText w:val="%9."/>
      <w:lvlJc w:val="right"/>
      <w:pPr>
        <w:ind w:left="6480" w:hanging="180"/>
      </w:pPr>
    </w:lvl>
  </w:abstractNum>
  <w:abstractNum w:abstractNumId="32" w15:restartNumberingAfterBreak="0">
    <w:nsid w:val="28FFFFEF"/>
    <w:multiLevelType w:val="hybridMultilevel"/>
    <w:tmpl w:val="49C67F62"/>
    <w:lvl w:ilvl="0" w:tplc="5ECE7DF2">
      <w:start w:val="1"/>
      <w:numFmt w:val="decimal"/>
      <w:lvlText w:val="%1."/>
      <w:lvlJc w:val="left"/>
      <w:pPr>
        <w:ind w:left="720" w:hanging="360"/>
      </w:pPr>
      <w:rPr>
        <w:rFonts w:ascii="Calibri" w:hAnsi="Calibri" w:hint="default"/>
      </w:rPr>
    </w:lvl>
    <w:lvl w:ilvl="1" w:tplc="3C167DD4">
      <w:start w:val="1"/>
      <w:numFmt w:val="lowerLetter"/>
      <w:lvlText w:val="%2."/>
      <w:lvlJc w:val="left"/>
      <w:pPr>
        <w:ind w:left="1440" w:hanging="360"/>
      </w:pPr>
    </w:lvl>
    <w:lvl w:ilvl="2" w:tplc="D49CDDF6">
      <w:start w:val="1"/>
      <w:numFmt w:val="lowerRoman"/>
      <w:lvlText w:val="%3."/>
      <w:lvlJc w:val="right"/>
      <w:pPr>
        <w:ind w:left="2160" w:hanging="180"/>
      </w:pPr>
    </w:lvl>
    <w:lvl w:ilvl="3" w:tplc="BBF664A8">
      <w:start w:val="1"/>
      <w:numFmt w:val="decimal"/>
      <w:lvlText w:val="%4."/>
      <w:lvlJc w:val="left"/>
      <w:pPr>
        <w:ind w:left="2880" w:hanging="360"/>
      </w:pPr>
    </w:lvl>
    <w:lvl w:ilvl="4" w:tplc="08BA2198">
      <w:start w:val="1"/>
      <w:numFmt w:val="lowerLetter"/>
      <w:lvlText w:val="%5."/>
      <w:lvlJc w:val="left"/>
      <w:pPr>
        <w:ind w:left="3600" w:hanging="360"/>
      </w:pPr>
    </w:lvl>
    <w:lvl w:ilvl="5" w:tplc="04A6D76C">
      <w:start w:val="1"/>
      <w:numFmt w:val="lowerRoman"/>
      <w:lvlText w:val="%6."/>
      <w:lvlJc w:val="right"/>
      <w:pPr>
        <w:ind w:left="4320" w:hanging="180"/>
      </w:pPr>
    </w:lvl>
    <w:lvl w:ilvl="6" w:tplc="F2986840">
      <w:start w:val="1"/>
      <w:numFmt w:val="decimal"/>
      <w:lvlText w:val="%7."/>
      <w:lvlJc w:val="left"/>
      <w:pPr>
        <w:ind w:left="5040" w:hanging="360"/>
      </w:pPr>
    </w:lvl>
    <w:lvl w:ilvl="7" w:tplc="F4F27352">
      <w:start w:val="1"/>
      <w:numFmt w:val="lowerLetter"/>
      <w:lvlText w:val="%8."/>
      <w:lvlJc w:val="left"/>
      <w:pPr>
        <w:ind w:left="5760" w:hanging="360"/>
      </w:pPr>
    </w:lvl>
    <w:lvl w:ilvl="8" w:tplc="79EA97F2">
      <w:start w:val="1"/>
      <w:numFmt w:val="lowerRoman"/>
      <w:lvlText w:val="%9."/>
      <w:lvlJc w:val="right"/>
      <w:pPr>
        <w:ind w:left="6480" w:hanging="180"/>
      </w:pPr>
    </w:lvl>
  </w:abstractNum>
  <w:abstractNum w:abstractNumId="33" w15:restartNumberingAfterBreak="0">
    <w:nsid w:val="29F1E102"/>
    <w:multiLevelType w:val="hybridMultilevel"/>
    <w:tmpl w:val="5A96BADE"/>
    <w:lvl w:ilvl="0" w:tplc="514A00F0">
      <w:start w:val="1"/>
      <w:numFmt w:val="bullet"/>
      <w:lvlText w:val=""/>
      <w:lvlJc w:val="left"/>
      <w:pPr>
        <w:ind w:left="1440" w:hanging="360"/>
      </w:pPr>
      <w:rPr>
        <w:rFonts w:ascii="Symbol" w:hAnsi="Symbol" w:hint="default"/>
      </w:rPr>
    </w:lvl>
    <w:lvl w:ilvl="1" w:tplc="6F3E34A6">
      <w:start w:val="1"/>
      <w:numFmt w:val="lowerLetter"/>
      <w:lvlText w:val="%2."/>
      <w:lvlJc w:val="left"/>
      <w:pPr>
        <w:ind w:left="2160" w:hanging="360"/>
      </w:pPr>
    </w:lvl>
    <w:lvl w:ilvl="2" w:tplc="138E7E14">
      <w:start w:val="1"/>
      <w:numFmt w:val="lowerRoman"/>
      <w:lvlText w:val="%3."/>
      <w:lvlJc w:val="right"/>
      <w:pPr>
        <w:ind w:left="2880" w:hanging="180"/>
      </w:pPr>
    </w:lvl>
    <w:lvl w:ilvl="3" w:tplc="69A8E020">
      <w:start w:val="1"/>
      <w:numFmt w:val="decimal"/>
      <w:lvlText w:val="%4."/>
      <w:lvlJc w:val="left"/>
      <w:pPr>
        <w:ind w:left="3600" w:hanging="360"/>
      </w:pPr>
    </w:lvl>
    <w:lvl w:ilvl="4" w:tplc="A56CC5EE">
      <w:start w:val="1"/>
      <w:numFmt w:val="lowerLetter"/>
      <w:lvlText w:val="%5."/>
      <w:lvlJc w:val="left"/>
      <w:pPr>
        <w:ind w:left="4320" w:hanging="360"/>
      </w:pPr>
    </w:lvl>
    <w:lvl w:ilvl="5" w:tplc="CFC431E8">
      <w:start w:val="1"/>
      <w:numFmt w:val="lowerRoman"/>
      <w:lvlText w:val="%6."/>
      <w:lvlJc w:val="right"/>
      <w:pPr>
        <w:ind w:left="5040" w:hanging="180"/>
      </w:pPr>
    </w:lvl>
    <w:lvl w:ilvl="6" w:tplc="0594696A">
      <w:start w:val="1"/>
      <w:numFmt w:val="decimal"/>
      <w:lvlText w:val="%7."/>
      <w:lvlJc w:val="left"/>
      <w:pPr>
        <w:ind w:left="5760" w:hanging="360"/>
      </w:pPr>
    </w:lvl>
    <w:lvl w:ilvl="7" w:tplc="965E1C76">
      <w:start w:val="1"/>
      <w:numFmt w:val="lowerLetter"/>
      <w:lvlText w:val="%8."/>
      <w:lvlJc w:val="left"/>
      <w:pPr>
        <w:ind w:left="6480" w:hanging="360"/>
      </w:pPr>
    </w:lvl>
    <w:lvl w:ilvl="8" w:tplc="5980163C">
      <w:start w:val="1"/>
      <w:numFmt w:val="lowerRoman"/>
      <w:lvlText w:val="%9."/>
      <w:lvlJc w:val="right"/>
      <w:pPr>
        <w:ind w:left="7200" w:hanging="180"/>
      </w:pPr>
    </w:lvl>
  </w:abstractNum>
  <w:abstractNum w:abstractNumId="34" w15:restartNumberingAfterBreak="0">
    <w:nsid w:val="2AD6F5B6"/>
    <w:multiLevelType w:val="hybridMultilevel"/>
    <w:tmpl w:val="D3921C8E"/>
    <w:lvl w:ilvl="0" w:tplc="E59AED16">
      <w:start w:val="1"/>
      <w:numFmt w:val="decimal"/>
      <w:lvlText w:val="%1."/>
      <w:lvlJc w:val="left"/>
      <w:pPr>
        <w:ind w:left="720" w:hanging="360"/>
      </w:pPr>
    </w:lvl>
    <w:lvl w:ilvl="1" w:tplc="05AE3FAE">
      <w:start w:val="1"/>
      <w:numFmt w:val="lowerLetter"/>
      <w:lvlText w:val="%2."/>
      <w:lvlJc w:val="left"/>
      <w:pPr>
        <w:ind w:left="1440" w:hanging="360"/>
      </w:pPr>
    </w:lvl>
    <w:lvl w:ilvl="2" w:tplc="54141BC4">
      <w:start w:val="1"/>
      <w:numFmt w:val="lowerRoman"/>
      <w:lvlText w:val="%3."/>
      <w:lvlJc w:val="right"/>
      <w:pPr>
        <w:ind w:left="2160" w:hanging="180"/>
      </w:pPr>
    </w:lvl>
    <w:lvl w:ilvl="3" w:tplc="A186FD74">
      <w:start w:val="1"/>
      <w:numFmt w:val="decimal"/>
      <w:lvlText w:val="%4."/>
      <w:lvlJc w:val="left"/>
      <w:pPr>
        <w:ind w:left="2880" w:hanging="360"/>
      </w:pPr>
    </w:lvl>
    <w:lvl w:ilvl="4" w:tplc="CE6CA7CA">
      <w:start w:val="1"/>
      <w:numFmt w:val="lowerLetter"/>
      <w:lvlText w:val="%5."/>
      <w:lvlJc w:val="left"/>
      <w:pPr>
        <w:ind w:left="3600" w:hanging="360"/>
      </w:pPr>
    </w:lvl>
    <w:lvl w:ilvl="5" w:tplc="8B6AD6EC">
      <w:start w:val="1"/>
      <w:numFmt w:val="lowerRoman"/>
      <w:lvlText w:val="%6."/>
      <w:lvlJc w:val="right"/>
      <w:pPr>
        <w:ind w:left="4320" w:hanging="180"/>
      </w:pPr>
    </w:lvl>
    <w:lvl w:ilvl="6" w:tplc="BF8AA1AC">
      <w:start w:val="1"/>
      <w:numFmt w:val="decimal"/>
      <w:lvlText w:val="%7."/>
      <w:lvlJc w:val="left"/>
      <w:pPr>
        <w:ind w:left="5040" w:hanging="360"/>
      </w:pPr>
    </w:lvl>
    <w:lvl w:ilvl="7" w:tplc="DB9A3BB6">
      <w:start w:val="1"/>
      <w:numFmt w:val="lowerLetter"/>
      <w:lvlText w:val="%8."/>
      <w:lvlJc w:val="left"/>
      <w:pPr>
        <w:ind w:left="5760" w:hanging="360"/>
      </w:pPr>
    </w:lvl>
    <w:lvl w:ilvl="8" w:tplc="1F78A22C">
      <w:start w:val="1"/>
      <w:numFmt w:val="lowerRoman"/>
      <w:lvlText w:val="%9."/>
      <w:lvlJc w:val="right"/>
      <w:pPr>
        <w:ind w:left="6480" w:hanging="180"/>
      </w:pPr>
    </w:lvl>
  </w:abstractNum>
  <w:abstractNum w:abstractNumId="35" w15:restartNumberingAfterBreak="0">
    <w:nsid w:val="2CA446F6"/>
    <w:multiLevelType w:val="multilevel"/>
    <w:tmpl w:val="CB1448E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6" w15:restartNumberingAfterBreak="0">
    <w:nsid w:val="2D7F765E"/>
    <w:multiLevelType w:val="hybridMultilevel"/>
    <w:tmpl w:val="EB8273BA"/>
    <w:lvl w:ilvl="0" w:tplc="0DF855E0">
      <w:start w:val="5"/>
      <w:numFmt w:val="decimal"/>
      <w:lvlText w:val="%1."/>
      <w:lvlJc w:val="left"/>
      <w:pPr>
        <w:ind w:left="720" w:hanging="360"/>
      </w:pPr>
      <w:rPr>
        <w:rFonts w:ascii="Calibri" w:hAnsi="Calibri" w:hint="default"/>
      </w:rPr>
    </w:lvl>
    <w:lvl w:ilvl="1" w:tplc="05DE652A">
      <w:start w:val="1"/>
      <w:numFmt w:val="lowerLetter"/>
      <w:lvlText w:val="%2."/>
      <w:lvlJc w:val="left"/>
      <w:pPr>
        <w:ind w:left="1440" w:hanging="360"/>
      </w:pPr>
    </w:lvl>
    <w:lvl w:ilvl="2" w:tplc="91B8D074">
      <w:start w:val="1"/>
      <w:numFmt w:val="lowerRoman"/>
      <w:lvlText w:val="%3."/>
      <w:lvlJc w:val="right"/>
      <w:pPr>
        <w:ind w:left="2160" w:hanging="180"/>
      </w:pPr>
    </w:lvl>
    <w:lvl w:ilvl="3" w:tplc="A830AF20">
      <w:start w:val="1"/>
      <w:numFmt w:val="decimal"/>
      <w:lvlText w:val="%4."/>
      <w:lvlJc w:val="left"/>
      <w:pPr>
        <w:ind w:left="2880" w:hanging="360"/>
      </w:pPr>
    </w:lvl>
    <w:lvl w:ilvl="4" w:tplc="DC3A501A">
      <w:start w:val="1"/>
      <w:numFmt w:val="lowerLetter"/>
      <w:lvlText w:val="%5."/>
      <w:lvlJc w:val="left"/>
      <w:pPr>
        <w:ind w:left="3600" w:hanging="360"/>
      </w:pPr>
    </w:lvl>
    <w:lvl w:ilvl="5" w:tplc="5AFCCAB4">
      <w:start w:val="1"/>
      <w:numFmt w:val="lowerRoman"/>
      <w:lvlText w:val="%6."/>
      <w:lvlJc w:val="right"/>
      <w:pPr>
        <w:ind w:left="4320" w:hanging="180"/>
      </w:pPr>
    </w:lvl>
    <w:lvl w:ilvl="6" w:tplc="FE78FA7C">
      <w:start w:val="1"/>
      <w:numFmt w:val="decimal"/>
      <w:lvlText w:val="%7."/>
      <w:lvlJc w:val="left"/>
      <w:pPr>
        <w:ind w:left="5040" w:hanging="360"/>
      </w:pPr>
    </w:lvl>
    <w:lvl w:ilvl="7" w:tplc="FDF43018">
      <w:start w:val="1"/>
      <w:numFmt w:val="lowerLetter"/>
      <w:lvlText w:val="%8."/>
      <w:lvlJc w:val="left"/>
      <w:pPr>
        <w:ind w:left="5760" w:hanging="360"/>
      </w:pPr>
    </w:lvl>
    <w:lvl w:ilvl="8" w:tplc="853A9090">
      <w:start w:val="1"/>
      <w:numFmt w:val="lowerRoman"/>
      <w:lvlText w:val="%9."/>
      <w:lvlJc w:val="right"/>
      <w:pPr>
        <w:ind w:left="6480" w:hanging="180"/>
      </w:pPr>
    </w:lvl>
  </w:abstractNum>
  <w:abstractNum w:abstractNumId="37" w15:restartNumberingAfterBreak="0">
    <w:nsid w:val="2DC3C8F8"/>
    <w:multiLevelType w:val="multilevel"/>
    <w:tmpl w:val="2BA253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ED6D701"/>
    <w:multiLevelType w:val="hybridMultilevel"/>
    <w:tmpl w:val="7882A20E"/>
    <w:lvl w:ilvl="0" w:tplc="5FACCCF0">
      <w:start w:val="1"/>
      <w:numFmt w:val="bullet"/>
      <w:lvlText w:val=""/>
      <w:lvlJc w:val="left"/>
      <w:pPr>
        <w:ind w:left="720" w:hanging="360"/>
      </w:pPr>
      <w:rPr>
        <w:rFonts w:ascii="Symbol" w:hAnsi="Symbol" w:hint="default"/>
      </w:rPr>
    </w:lvl>
    <w:lvl w:ilvl="1" w:tplc="A2005FB2">
      <w:start w:val="1"/>
      <w:numFmt w:val="bullet"/>
      <w:lvlText w:val="o"/>
      <w:lvlJc w:val="left"/>
      <w:pPr>
        <w:ind w:left="1440" w:hanging="360"/>
      </w:pPr>
      <w:rPr>
        <w:rFonts w:ascii="Courier New" w:hAnsi="Courier New" w:hint="default"/>
      </w:rPr>
    </w:lvl>
    <w:lvl w:ilvl="2" w:tplc="C73A908A">
      <w:start w:val="1"/>
      <w:numFmt w:val="bullet"/>
      <w:lvlText w:val=""/>
      <w:lvlJc w:val="left"/>
      <w:pPr>
        <w:ind w:left="2160" w:hanging="360"/>
      </w:pPr>
      <w:rPr>
        <w:rFonts w:ascii="Wingdings" w:hAnsi="Wingdings" w:hint="default"/>
      </w:rPr>
    </w:lvl>
    <w:lvl w:ilvl="3" w:tplc="6038E028">
      <w:start w:val="1"/>
      <w:numFmt w:val="bullet"/>
      <w:lvlText w:val=""/>
      <w:lvlJc w:val="left"/>
      <w:pPr>
        <w:ind w:left="2880" w:hanging="360"/>
      </w:pPr>
      <w:rPr>
        <w:rFonts w:ascii="Symbol" w:hAnsi="Symbol" w:hint="default"/>
      </w:rPr>
    </w:lvl>
    <w:lvl w:ilvl="4" w:tplc="0F14EB84">
      <w:start w:val="1"/>
      <w:numFmt w:val="bullet"/>
      <w:lvlText w:val="o"/>
      <w:lvlJc w:val="left"/>
      <w:pPr>
        <w:ind w:left="3600" w:hanging="360"/>
      </w:pPr>
      <w:rPr>
        <w:rFonts w:ascii="Courier New" w:hAnsi="Courier New" w:hint="default"/>
      </w:rPr>
    </w:lvl>
    <w:lvl w:ilvl="5" w:tplc="A6221288">
      <w:start w:val="1"/>
      <w:numFmt w:val="bullet"/>
      <w:lvlText w:val=""/>
      <w:lvlJc w:val="left"/>
      <w:pPr>
        <w:ind w:left="4320" w:hanging="360"/>
      </w:pPr>
      <w:rPr>
        <w:rFonts w:ascii="Wingdings" w:hAnsi="Wingdings" w:hint="default"/>
      </w:rPr>
    </w:lvl>
    <w:lvl w:ilvl="6" w:tplc="2ADEF324">
      <w:start w:val="1"/>
      <w:numFmt w:val="bullet"/>
      <w:lvlText w:val=""/>
      <w:lvlJc w:val="left"/>
      <w:pPr>
        <w:ind w:left="5040" w:hanging="360"/>
      </w:pPr>
      <w:rPr>
        <w:rFonts w:ascii="Symbol" w:hAnsi="Symbol" w:hint="default"/>
      </w:rPr>
    </w:lvl>
    <w:lvl w:ilvl="7" w:tplc="43C08F58">
      <w:start w:val="1"/>
      <w:numFmt w:val="bullet"/>
      <w:lvlText w:val="o"/>
      <w:lvlJc w:val="left"/>
      <w:pPr>
        <w:ind w:left="5760" w:hanging="360"/>
      </w:pPr>
      <w:rPr>
        <w:rFonts w:ascii="Courier New" w:hAnsi="Courier New" w:hint="default"/>
      </w:rPr>
    </w:lvl>
    <w:lvl w:ilvl="8" w:tplc="8C96B87C">
      <w:start w:val="1"/>
      <w:numFmt w:val="bullet"/>
      <w:lvlText w:val=""/>
      <w:lvlJc w:val="left"/>
      <w:pPr>
        <w:ind w:left="6480" w:hanging="360"/>
      </w:pPr>
      <w:rPr>
        <w:rFonts w:ascii="Wingdings" w:hAnsi="Wingdings" w:hint="default"/>
      </w:rPr>
    </w:lvl>
  </w:abstractNum>
  <w:abstractNum w:abstractNumId="39" w15:restartNumberingAfterBreak="0">
    <w:nsid w:val="2F982561"/>
    <w:multiLevelType w:val="hybridMultilevel"/>
    <w:tmpl w:val="47282E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328E3EE5"/>
    <w:multiLevelType w:val="hybridMultilevel"/>
    <w:tmpl w:val="7CB0E7D2"/>
    <w:lvl w:ilvl="0" w:tplc="354AD08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33ADAA01"/>
    <w:multiLevelType w:val="hybridMultilevel"/>
    <w:tmpl w:val="BB5A1392"/>
    <w:lvl w:ilvl="0" w:tplc="44388756">
      <w:start w:val="1"/>
      <w:numFmt w:val="decimal"/>
      <w:lvlText w:val="%1."/>
      <w:lvlJc w:val="left"/>
      <w:pPr>
        <w:ind w:left="720" w:hanging="360"/>
      </w:pPr>
    </w:lvl>
    <w:lvl w:ilvl="1" w:tplc="56988118">
      <w:start w:val="1"/>
      <w:numFmt w:val="lowerLetter"/>
      <w:lvlText w:val="%2."/>
      <w:lvlJc w:val="left"/>
      <w:pPr>
        <w:ind w:left="1440" w:hanging="360"/>
      </w:pPr>
    </w:lvl>
    <w:lvl w:ilvl="2" w:tplc="E0DAAF0C">
      <w:start w:val="1"/>
      <w:numFmt w:val="lowerRoman"/>
      <w:lvlText w:val="%3."/>
      <w:lvlJc w:val="right"/>
      <w:pPr>
        <w:ind w:left="2160" w:hanging="180"/>
      </w:pPr>
    </w:lvl>
    <w:lvl w:ilvl="3" w:tplc="E8E66ECE">
      <w:start w:val="1"/>
      <w:numFmt w:val="decimal"/>
      <w:lvlText w:val="%4."/>
      <w:lvlJc w:val="left"/>
      <w:pPr>
        <w:ind w:left="2880" w:hanging="360"/>
      </w:pPr>
    </w:lvl>
    <w:lvl w:ilvl="4" w:tplc="450E8088">
      <w:start w:val="1"/>
      <w:numFmt w:val="lowerLetter"/>
      <w:lvlText w:val="%5."/>
      <w:lvlJc w:val="left"/>
      <w:pPr>
        <w:ind w:left="3600" w:hanging="360"/>
      </w:pPr>
    </w:lvl>
    <w:lvl w:ilvl="5" w:tplc="7408B61C">
      <w:start w:val="1"/>
      <w:numFmt w:val="lowerRoman"/>
      <w:lvlText w:val="%6."/>
      <w:lvlJc w:val="right"/>
      <w:pPr>
        <w:ind w:left="4320" w:hanging="180"/>
      </w:pPr>
    </w:lvl>
    <w:lvl w:ilvl="6" w:tplc="F77A8498">
      <w:start w:val="1"/>
      <w:numFmt w:val="decimal"/>
      <w:lvlText w:val="%7."/>
      <w:lvlJc w:val="left"/>
      <w:pPr>
        <w:ind w:left="5040" w:hanging="360"/>
      </w:pPr>
    </w:lvl>
    <w:lvl w:ilvl="7" w:tplc="2AD48386">
      <w:start w:val="1"/>
      <w:numFmt w:val="lowerLetter"/>
      <w:lvlText w:val="%8."/>
      <w:lvlJc w:val="left"/>
      <w:pPr>
        <w:ind w:left="5760" w:hanging="360"/>
      </w:pPr>
    </w:lvl>
    <w:lvl w:ilvl="8" w:tplc="2CC4D4E6">
      <w:start w:val="1"/>
      <w:numFmt w:val="lowerRoman"/>
      <w:lvlText w:val="%9."/>
      <w:lvlJc w:val="right"/>
      <w:pPr>
        <w:ind w:left="6480" w:hanging="180"/>
      </w:pPr>
    </w:lvl>
  </w:abstractNum>
  <w:abstractNum w:abstractNumId="42" w15:restartNumberingAfterBreak="0">
    <w:nsid w:val="34624942"/>
    <w:multiLevelType w:val="hybridMultilevel"/>
    <w:tmpl w:val="514660B6"/>
    <w:lvl w:ilvl="0" w:tplc="A09055BA">
      <w:start w:val="1"/>
      <w:numFmt w:val="decimal"/>
      <w:lvlText w:val="%1."/>
      <w:lvlJc w:val="left"/>
      <w:pPr>
        <w:ind w:left="1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BBE630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CC26AB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B42DB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B649E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9E847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5664A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E2C5F8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6A5F5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3A789A16"/>
    <w:multiLevelType w:val="multilevel"/>
    <w:tmpl w:val="5FC8EBD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D78F2F5"/>
    <w:multiLevelType w:val="hybridMultilevel"/>
    <w:tmpl w:val="10CE1EF8"/>
    <w:lvl w:ilvl="0" w:tplc="72FE1CB0">
      <w:start w:val="1"/>
      <w:numFmt w:val="bullet"/>
      <w:lvlText w:val=""/>
      <w:lvlJc w:val="left"/>
      <w:pPr>
        <w:ind w:left="720" w:hanging="360"/>
      </w:pPr>
      <w:rPr>
        <w:rFonts w:ascii="Symbol" w:hAnsi="Symbol" w:hint="default"/>
      </w:rPr>
    </w:lvl>
    <w:lvl w:ilvl="1" w:tplc="E41C811C">
      <w:start w:val="1"/>
      <w:numFmt w:val="bullet"/>
      <w:lvlText w:val="o"/>
      <w:lvlJc w:val="left"/>
      <w:pPr>
        <w:ind w:left="1440" w:hanging="360"/>
      </w:pPr>
      <w:rPr>
        <w:rFonts w:ascii="Courier New" w:hAnsi="Courier New" w:hint="default"/>
      </w:rPr>
    </w:lvl>
    <w:lvl w:ilvl="2" w:tplc="884C6A18">
      <w:start w:val="1"/>
      <w:numFmt w:val="bullet"/>
      <w:lvlText w:val=""/>
      <w:lvlJc w:val="left"/>
      <w:pPr>
        <w:ind w:left="2160" w:hanging="360"/>
      </w:pPr>
      <w:rPr>
        <w:rFonts w:ascii="Wingdings" w:hAnsi="Wingdings" w:hint="default"/>
      </w:rPr>
    </w:lvl>
    <w:lvl w:ilvl="3" w:tplc="7368DAB6">
      <w:start w:val="1"/>
      <w:numFmt w:val="bullet"/>
      <w:lvlText w:val=""/>
      <w:lvlJc w:val="left"/>
      <w:pPr>
        <w:ind w:left="2880" w:hanging="360"/>
      </w:pPr>
      <w:rPr>
        <w:rFonts w:ascii="Symbol" w:hAnsi="Symbol" w:hint="default"/>
      </w:rPr>
    </w:lvl>
    <w:lvl w:ilvl="4" w:tplc="0F521972">
      <w:start w:val="1"/>
      <w:numFmt w:val="bullet"/>
      <w:lvlText w:val="o"/>
      <w:lvlJc w:val="left"/>
      <w:pPr>
        <w:ind w:left="3600" w:hanging="360"/>
      </w:pPr>
      <w:rPr>
        <w:rFonts w:ascii="Courier New" w:hAnsi="Courier New" w:hint="default"/>
      </w:rPr>
    </w:lvl>
    <w:lvl w:ilvl="5" w:tplc="7B5E32A2">
      <w:start w:val="1"/>
      <w:numFmt w:val="bullet"/>
      <w:lvlText w:val=""/>
      <w:lvlJc w:val="left"/>
      <w:pPr>
        <w:ind w:left="4320" w:hanging="360"/>
      </w:pPr>
      <w:rPr>
        <w:rFonts w:ascii="Wingdings" w:hAnsi="Wingdings" w:hint="default"/>
      </w:rPr>
    </w:lvl>
    <w:lvl w:ilvl="6" w:tplc="B9D471E4">
      <w:start w:val="1"/>
      <w:numFmt w:val="bullet"/>
      <w:lvlText w:val=""/>
      <w:lvlJc w:val="left"/>
      <w:pPr>
        <w:ind w:left="5040" w:hanging="360"/>
      </w:pPr>
      <w:rPr>
        <w:rFonts w:ascii="Symbol" w:hAnsi="Symbol" w:hint="default"/>
      </w:rPr>
    </w:lvl>
    <w:lvl w:ilvl="7" w:tplc="BAE810D6">
      <w:start w:val="1"/>
      <w:numFmt w:val="bullet"/>
      <w:lvlText w:val="o"/>
      <w:lvlJc w:val="left"/>
      <w:pPr>
        <w:ind w:left="5760" w:hanging="360"/>
      </w:pPr>
      <w:rPr>
        <w:rFonts w:ascii="Courier New" w:hAnsi="Courier New" w:hint="default"/>
      </w:rPr>
    </w:lvl>
    <w:lvl w:ilvl="8" w:tplc="6694C3B8">
      <w:start w:val="1"/>
      <w:numFmt w:val="bullet"/>
      <w:lvlText w:val=""/>
      <w:lvlJc w:val="left"/>
      <w:pPr>
        <w:ind w:left="6480" w:hanging="360"/>
      </w:pPr>
      <w:rPr>
        <w:rFonts w:ascii="Wingdings" w:hAnsi="Wingdings" w:hint="default"/>
      </w:rPr>
    </w:lvl>
  </w:abstractNum>
  <w:abstractNum w:abstractNumId="45" w15:restartNumberingAfterBreak="0">
    <w:nsid w:val="3D8C0C4B"/>
    <w:multiLevelType w:val="hybridMultilevel"/>
    <w:tmpl w:val="FFFFFFFF"/>
    <w:lvl w:ilvl="0" w:tplc="77545A58">
      <w:start w:val="1"/>
      <w:numFmt w:val="decimal"/>
      <w:lvlText w:val="%1."/>
      <w:lvlJc w:val="left"/>
      <w:pPr>
        <w:ind w:left="720" w:hanging="360"/>
      </w:pPr>
    </w:lvl>
    <w:lvl w:ilvl="1" w:tplc="4344D6DE">
      <w:start w:val="1"/>
      <w:numFmt w:val="lowerLetter"/>
      <w:lvlText w:val="%2."/>
      <w:lvlJc w:val="left"/>
      <w:pPr>
        <w:ind w:left="1440" w:hanging="360"/>
      </w:pPr>
    </w:lvl>
    <w:lvl w:ilvl="2" w:tplc="7D7A39CC">
      <w:start w:val="1"/>
      <w:numFmt w:val="lowerRoman"/>
      <w:lvlText w:val="%3."/>
      <w:lvlJc w:val="right"/>
      <w:pPr>
        <w:ind w:left="2160" w:hanging="180"/>
      </w:pPr>
    </w:lvl>
    <w:lvl w:ilvl="3" w:tplc="BAEEB238">
      <w:start w:val="1"/>
      <w:numFmt w:val="decimal"/>
      <w:lvlText w:val="%4."/>
      <w:lvlJc w:val="left"/>
      <w:pPr>
        <w:ind w:left="2880" w:hanging="360"/>
      </w:pPr>
    </w:lvl>
    <w:lvl w:ilvl="4" w:tplc="8CC6FD62">
      <w:start w:val="1"/>
      <w:numFmt w:val="lowerLetter"/>
      <w:lvlText w:val="%5."/>
      <w:lvlJc w:val="left"/>
      <w:pPr>
        <w:ind w:left="3600" w:hanging="360"/>
      </w:pPr>
    </w:lvl>
    <w:lvl w:ilvl="5" w:tplc="58A4E16C">
      <w:start w:val="1"/>
      <w:numFmt w:val="lowerRoman"/>
      <w:lvlText w:val="%6."/>
      <w:lvlJc w:val="right"/>
      <w:pPr>
        <w:ind w:left="4320" w:hanging="180"/>
      </w:pPr>
    </w:lvl>
    <w:lvl w:ilvl="6" w:tplc="89FAC36C">
      <w:start w:val="1"/>
      <w:numFmt w:val="decimal"/>
      <w:lvlText w:val="%7."/>
      <w:lvlJc w:val="left"/>
      <w:pPr>
        <w:ind w:left="5040" w:hanging="360"/>
      </w:pPr>
    </w:lvl>
    <w:lvl w:ilvl="7" w:tplc="7DA210FA">
      <w:start w:val="1"/>
      <w:numFmt w:val="lowerLetter"/>
      <w:lvlText w:val="%8."/>
      <w:lvlJc w:val="left"/>
      <w:pPr>
        <w:ind w:left="5760" w:hanging="360"/>
      </w:pPr>
    </w:lvl>
    <w:lvl w:ilvl="8" w:tplc="9BB260E4">
      <w:start w:val="1"/>
      <w:numFmt w:val="lowerRoman"/>
      <w:lvlText w:val="%9."/>
      <w:lvlJc w:val="right"/>
      <w:pPr>
        <w:ind w:left="6480" w:hanging="180"/>
      </w:pPr>
    </w:lvl>
  </w:abstractNum>
  <w:abstractNum w:abstractNumId="46" w15:restartNumberingAfterBreak="0">
    <w:nsid w:val="3E7EE45F"/>
    <w:multiLevelType w:val="multilevel"/>
    <w:tmpl w:val="1522089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F84A0B7"/>
    <w:multiLevelType w:val="hybridMultilevel"/>
    <w:tmpl w:val="FFFFFFFF"/>
    <w:lvl w:ilvl="0" w:tplc="649C4D84">
      <w:start w:val="3"/>
      <w:numFmt w:val="decimal"/>
      <w:lvlText w:val="%1."/>
      <w:lvlJc w:val="left"/>
      <w:pPr>
        <w:ind w:left="720" w:hanging="360"/>
      </w:pPr>
      <w:rPr>
        <w:rFonts w:ascii="Calibri" w:hAnsi="Calibri" w:hint="default"/>
      </w:rPr>
    </w:lvl>
    <w:lvl w:ilvl="1" w:tplc="59E07F0E">
      <w:start w:val="1"/>
      <w:numFmt w:val="lowerLetter"/>
      <w:lvlText w:val="%2."/>
      <w:lvlJc w:val="left"/>
      <w:pPr>
        <w:ind w:left="1440" w:hanging="360"/>
      </w:pPr>
    </w:lvl>
    <w:lvl w:ilvl="2" w:tplc="A4782F02">
      <w:start w:val="1"/>
      <w:numFmt w:val="lowerRoman"/>
      <w:lvlText w:val="%3."/>
      <w:lvlJc w:val="right"/>
      <w:pPr>
        <w:ind w:left="2160" w:hanging="180"/>
      </w:pPr>
    </w:lvl>
    <w:lvl w:ilvl="3" w:tplc="D806DDAE">
      <w:start w:val="1"/>
      <w:numFmt w:val="decimal"/>
      <w:lvlText w:val="%4."/>
      <w:lvlJc w:val="left"/>
      <w:pPr>
        <w:ind w:left="2880" w:hanging="360"/>
      </w:pPr>
    </w:lvl>
    <w:lvl w:ilvl="4" w:tplc="03BA466E">
      <w:start w:val="1"/>
      <w:numFmt w:val="lowerLetter"/>
      <w:lvlText w:val="%5."/>
      <w:lvlJc w:val="left"/>
      <w:pPr>
        <w:ind w:left="3600" w:hanging="360"/>
      </w:pPr>
    </w:lvl>
    <w:lvl w:ilvl="5" w:tplc="80B2A2A0">
      <w:start w:val="1"/>
      <w:numFmt w:val="lowerRoman"/>
      <w:lvlText w:val="%6."/>
      <w:lvlJc w:val="right"/>
      <w:pPr>
        <w:ind w:left="4320" w:hanging="180"/>
      </w:pPr>
    </w:lvl>
    <w:lvl w:ilvl="6" w:tplc="5B2AD3F8">
      <w:start w:val="1"/>
      <w:numFmt w:val="decimal"/>
      <w:lvlText w:val="%7."/>
      <w:lvlJc w:val="left"/>
      <w:pPr>
        <w:ind w:left="5040" w:hanging="360"/>
      </w:pPr>
    </w:lvl>
    <w:lvl w:ilvl="7" w:tplc="696CC4FE">
      <w:start w:val="1"/>
      <w:numFmt w:val="lowerLetter"/>
      <w:lvlText w:val="%8."/>
      <w:lvlJc w:val="left"/>
      <w:pPr>
        <w:ind w:left="5760" w:hanging="360"/>
      </w:pPr>
    </w:lvl>
    <w:lvl w:ilvl="8" w:tplc="F56E4868">
      <w:start w:val="1"/>
      <w:numFmt w:val="lowerRoman"/>
      <w:lvlText w:val="%9."/>
      <w:lvlJc w:val="right"/>
      <w:pPr>
        <w:ind w:left="6480" w:hanging="180"/>
      </w:pPr>
    </w:lvl>
  </w:abstractNum>
  <w:abstractNum w:abstractNumId="48" w15:restartNumberingAfterBreak="0">
    <w:nsid w:val="40280C4D"/>
    <w:multiLevelType w:val="hybridMultilevel"/>
    <w:tmpl w:val="4EC68F56"/>
    <w:lvl w:ilvl="0" w:tplc="5084277E">
      <w:start w:val="1"/>
      <w:numFmt w:val="decimal"/>
      <w:lvlText w:val="%1."/>
      <w:lvlJc w:val="left"/>
      <w:pPr>
        <w:ind w:left="720" w:hanging="360"/>
      </w:pPr>
    </w:lvl>
    <w:lvl w:ilvl="1" w:tplc="866A26B6">
      <w:start w:val="1"/>
      <w:numFmt w:val="lowerLetter"/>
      <w:lvlText w:val="%2."/>
      <w:lvlJc w:val="left"/>
      <w:pPr>
        <w:ind w:left="1440" w:hanging="360"/>
      </w:pPr>
    </w:lvl>
    <w:lvl w:ilvl="2" w:tplc="8B26D4E4">
      <w:start w:val="1"/>
      <w:numFmt w:val="lowerRoman"/>
      <w:lvlText w:val="%3."/>
      <w:lvlJc w:val="right"/>
      <w:pPr>
        <w:ind w:left="2160" w:hanging="180"/>
      </w:pPr>
    </w:lvl>
    <w:lvl w:ilvl="3" w:tplc="EC727AC2">
      <w:start w:val="1"/>
      <w:numFmt w:val="decimal"/>
      <w:lvlText w:val="%4."/>
      <w:lvlJc w:val="left"/>
      <w:pPr>
        <w:ind w:left="2880" w:hanging="360"/>
      </w:pPr>
    </w:lvl>
    <w:lvl w:ilvl="4" w:tplc="E9A4B5D6">
      <w:start w:val="1"/>
      <w:numFmt w:val="lowerLetter"/>
      <w:lvlText w:val="%5."/>
      <w:lvlJc w:val="left"/>
      <w:pPr>
        <w:ind w:left="3600" w:hanging="360"/>
      </w:pPr>
    </w:lvl>
    <w:lvl w:ilvl="5" w:tplc="8A74F076">
      <w:start w:val="1"/>
      <w:numFmt w:val="lowerRoman"/>
      <w:lvlText w:val="%6."/>
      <w:lvlJc w:val="right"/>
      <w:pPr>
        <w:ind w:left="4320" w:hanging="180"/>
      </w:pPr>
    </w:lvl>
    <w:lvl w:ilvl="6" w:tplc="921266F2">
      <w:start w:val="1"/>
      <w:numFmt w:val="decimal"/>
      <w:lvlText w:val="%7."/>
      <w:lvlJc w:val="left"/>
      <w:pPr>
        <w:ind w:left="5040" w:hanging="360"/>
      </w:pPr>
    </w:lvl>
    <w:lvl w:ilvl="7" w:tplc="CBD06930">
      <w:start w:val="1"/>
      <w:numFmt w:val="lowerLetter"/>
      <w:lvlText w:val="%8."/>
      <w:lvlJc w:val="left"/>
      <w:pPr>
        <w:ind w:left="5760" w:hanging="360"/>
      </w:pPr>
    </w:lvl>
    <w:lvl w:ilvl="8" w:tplc="E6365CAE">
      <w:start w:val="1"/>
      <w:numFmt w:val="lowerRoman"/>
      <w:lvlText w:val="%9."/>
      <w:lvlJc w:val="right"/>
      <w:pPr>
        <w:ind w:left="6480" w:hanging="180"/>
      </w:pPr>
    </w:lvl>
  </w:abstractNum>
  <w:abstractNum w:abstractNumId="49" w15:restartNumberingAfterBreak="0">
    <w:nsid w:val="4179206B"/>
    <w:multiLevelType w:val="hybridMultilevel"/>
    <w:tmpl w:val="F1E22C78"/>
    <w:lvl w:ilvl="0" w:tplc="5888EA34">
      <w:start w:val="1"/>
      <w:numFmt w:val="decimal"/>
      <w:lvlText w:val="%1."/>
      <w:lvlJc w:val="left"/>
      <w:pPr>
        <w:ind w:left="720" w:hanging="360"/>
      </w:pPr>
    </w:lvl>
    <w:lvl w:ilvl="1" w:tplc="4B2069CE">
      <w:start w:val="1"/>
      <w:numFmt w:val="lowerLetter"/>
      <w:lvlText w:val="%2."/>
      <w:lvlJc w:val="left"/>
      <w:pPr>
        <w:ind w:left="1440" w:hanging="360"/>
      </w:pPr>
    </w:lvl>
    <w:lvl w:ilvl="2" w:tplc="9F867110">
      <w:start w:val="1"/>
      <w:numFmt w:val="lowerRoman"/>
      <w:lvlText w:val="%3."/>
      <w:lvlJc w:val="right"/>
      <w:pPr>
        <w:ind w:left="2160" w:hanging="180"/>
      </w:pPr>
    </w:lvl>
    <w:lvl w:ilvl="3" w:tplc="002AB72E">
      <w:start w:val="1"/>
      <w:numFmt w:val="decimal"/>
      <w:lvlText w:val="%4."/>
      <w:lvlJc w:val="left"/>
      <w:pPr>
        <w:ind w:left="2880" w:hanging="360"/>
      </w:pPr>
    </w:lvl>
    <w:lvl w:ilvl="4" w:tplc="EB129932">
      <w:start w:val="1"/>
      <w:numFmt w:val="lowerLetter"/>
      <w:lvlText w:val="%5."/>
      <w:lvlJc w:val="left"/>
      <w:pPr>
        <w:ind w:left="3600" w:hanging="360"/>
      </w:pPr>
    </w:lvl>
    <w:lvl w:ilvl="5" w:tplc="B62AFF1E">
      <w:start w:val="1"/>
      <w:numFmt w:val="lowerRoman"/>
      <w:lvlText w:val="%6."/>
      <w:lvlJc w:val="right"/>
      <w:pPr>
        <w:ind w:left="4320" w:hanging="180"/>
      </w:pPr>
    </w:lvl>
    <w:lvl w:ilvl="6" w:tplc="A950EF28">
      <w:start w:val="1"/>
      <w:numFmt w:val="decimal"/>
      <w:lvlText w:val="%7."/>
      <w:lvlJc w:val="left"/>
      <w:pPr>
        <w:ind w:left="5040" w:hanging="360"/>
      </w:pPr>
    </w:lvl>
    <w:lvl w:ilvl="7" w:tplc="7A78AF8C">
      <w:start w:val="1"/>
      <w:numFmt w:val="lowerLetter"/>
      <w:lvlText w:val="%8."/>
      <w:lvlJc w:val="left"/>
      <w:pPr>
        <w:ind w:left="5760" w:hanging="360"/>
      </w:pPr>
    </w:lvl>
    <w:lvl w:ilvl="8" w:tplc="2B48B47E">
      <w:start w:val="1"/>
      <w:numFmt w:val="lowerRoman"/>
      <w:lvlText w:val="%9."/>
      <w:lvlJc w:val="right"/>
      <w:pPr>
        <w:ind w:left="6480" w:hanging="180"/>
      </w:pPr>
    </w:lvl>
  </w:abstractNum>
  <w:abstractNum w:abstractNumId="50" w15:restartNumberingAfterBreak="0">
    <w:nsid w:val="425547B4"/>
    <w:multiLevelType w:val="hybridMultilevel"/>
    <w:tmpl w:val="A516B9A2"/>
    <w:lvl w:ilvl="0" w:tplc="EBA84C74">
      <w:start w:val="3"/>
      <w:numFmt w:val="decimal"/>
      <w:lvlText w:val="%1."/>
      <w:lvlJc w:val="left"/>
      <w:pPr>
        <w:ind w:left="720" w:hanging="360"/>
      </w:pPr>
      <w:rPr>
        <w:rFonts w:ascii="Calibri" w:hAnsi="Calibri" w:hint="default"/>
      </w:rPr>
    </w:lvl>
    <w:lvl w:ilvl="1" w:tplc="54D6E934">
      <w:start w:val="1"/>
      <w:numFmt w:val="lowerLetter"/>
      <w:lvlText w:val="%2."/>
      <w:lvlJc w:val="left"/>
      <w:pPr>
        <w:ind w:left="1440" w:hanging="360"/>
      </w:pPr>
    </w:lvl>
    <w:lvl w:ilvl="2" w:tplc="33E8A81E">
      <w:start w:val="1"/>
      <w:numFmt w:val="lowerRoman"/>
      <w:lvlText w:val="%3."/>
      <w:lvlJc w:val="right"/>
      <w:pPr>
        <w:ind w:left="2160" w:hanging="180"/>
      </w:pPr>
    </w:lvl>
    <w:lvl w:ilvl="3" w:tplc="32E6FC28">
      <w:start w:val="1"/>
      <w:numFmt w:val="decimal"/>
      <w:lvlText w:val="%4."/>
      <w:lvlJc w:val="left"/>
      <w:pPr>
        <w:ind w:left="2880" w:hanging="360"/>
      </w:pPr>
    </w:lvl>
    <w:lvl w:ilvl="4" w:tplc="2DACA6E2">
      <w:start w:val="1"/>
      <w:numFmt w:val="lowerLetter"/>
      <w:lvlText w:val="%5."/>
      <w:lvlJc w:val="left"/>
      <w:pPr>
        <w:ind w:left="3600" w:hanging="360"/>
      </w:pPr>
    </w:lvl>
    <w:lvl w:ilvl="5" w:tplc="D0DAB79A">
      <w:start w:val="1"/>
      <w:numFmt w:val="lowerRoman"/>
      <w:lvlText w:val="%6."/>
      <w:lvlJc w:val="right"/>
      <w:pPr>
        <w:ind w:left="4320" w:hanging="180"/>
      </w:pPr>
    </w:lvl>
    <w:lvl w:ilvl="6" w:tplc="08EA371C">
      <w:start w:val="1"/>
      <w:numFmt w:val="decimal"/>
      <w:lvlText w:val="%7."/>
      <w:lvlJc w:val="left"/>
      <w:pPr>
        <w:ind w:left="5040" w:hanging="360"/>
      </w:pPr>
    </w:lvl>
    <w:lvl w:ilvl="7" w:tplc="90441172">
      <w:start w:val="1"/>
      <w:numFmt w:val="lowerLetter"/>
      <w:lvlText w:val="%8."/>
      <w:lvlJc w:val="left"/>
      <w:pPr>
        <w:ind w:left="5760" w:hanging="360"/>
      </w:pPr>
    </w:lvl>
    <w:lvl w:ilvl="8" w:tplc="873A4182">
      <w:start w:val="1"/>
      <w:numFmt w:val="lowerRoman"/>
      <w:lvlText w:val="%9."/>
      <w:lvlJc w:val="right"/>
      <w:pPr>
        <w:ind w:left="6480" w:hanging="180"/>
      </w:pPr>
    </w:lvl>
  </w:abstractNum>
  <w:abstractNum w:abstractNumId="51" w15:restartNumberingAfterBreak="0">
    <w:nsid w:val="44AB15D2"/>
    <w:multiLevelType w:val="hybridMultilevel"/>
    <w:tmpl w:val="EEE430FE"/>
    <w:lvl w:ilvl="0" w:tplc="EB2EE54E">
      <w:start w:val="1"/>
      <w:numFmt w:val="bullet"/>
      <w:lvlText w:val=""/>
      <w:lvlJc w:val="left"/>
      <w:pPr>
        <w:ind w:left="720" w:hanging="360"/>
      </w:pPr>
      <w:rPr>
        <w:rFonts w:ascii="Symbol" w:hAnsi="Symbol" w:hint="default"/>
      </w:rPr>
    </w:lvl>
    <w:lvl w:ilvl="1" w:tplc="5FBC0378">
      <w:start w:val="1"/>
      <w:numFmt w:val="bullet"/>
      <w:lvlText w:val="o"/>
      <w:lvlJc w:val="left"/>
      <w:pPr>
        <w:ind w:left="1440" w:hanging="360"/>
      </w:pPr>
      <w:rPr>
        <w:rFonts w:ascii="Courier New" w:hAnsi="Courier New" w:hint="default"/>
      </w:rPr>
    </w:lvl>
    <w:lvl w:ilvl="2" w:tplc="4E86F722">
      <w:start w:val="1"/>
      <w:numFmt w:val="bullet"/>
      <w:lvlText w:val=""/>
      <w:lvlJc w:val="left"/>
      <w:pPr>
        <w:ind w:left="2160" w:hanging="360"/>
      </w:pPr>
      <w:rPr>
        <w:rFonts w:ascii="Wingdings" w:hAnsi="Wingdings" w:hint="default"/>
      </w:rPr>
    </w:lvl>
    <w:lvl w:ilvl="3" w:tplc="8C1464D4">
      <w:start w:val="1"/>
      <w:numFmt w:val="bullet"/>
      <w:lvlText w:val=""/>
      <w:lvlJc w:val="left"/>
      <w:pPr>
        <w:ind w:left="2880" w:hanging="360"/>
      </w:pPr>
      <w:rPr>
        <w:rFonts w:ascii="Symbol" w:hAnsi="Symbol" w:hint="default"/>
      </w:rPr>
    </w:lvl>
    <w:lvl w:ilvl="4" w:tplc="A3080CBA">
      <w:start w:val="1"/>
      <w:numFmt w:val="bullet"/>
      <w:lvlText w:val="o"/>
      <w:lvlJc w:val="left"/>
      <w:pPr>
        <w:ind w:left="3600" w:hanging="360"/>
      </w:pPr>
      <w:rPr>
        <w:rFonts w:ascii="Courier New" w:hAnsi="Courier New" w:hint="default"/>
      </w:rPr>
    </w:lvl>
    <w:lvl w:ilvl="5" w:tplc="8E8C27CE">
      <w:start w:val="1"/>
      <w:numFmt w:val="bullet"/>
      <w:lvlText w:val=""/>
      <w:lvlJc w:val="left"/>
      <w:pPr>
        <w:ind w:left="4320" w:hanging="360"/>
      </w:pPr>
      <w:rPr>
        <w:rFonts w:ascii="Wingdings" w:hAnsi="Wingdings" w:hint="default"/>
      </w:rPr>
    </w:lvl>
    <w:lvl w:ilvl="6" w:tplc="8EFE4782">
      <w:start w:val="1"/>
      <w:numFmt w:val="bullet"/>
      <w:lvlText w:val=""/>
      <w:lvlJc w:val="left"/>
      <w:pPr>
        <w:ind w:left="5040" w:hanging="360"/>
      </w:pPr>
      <w:rPr>
        <w:rFonts w:ascii="Symbol" w:hAnsi="Symbol" w:hint="default"/>
      </w:rPr>
    </w:lvl>
    <w:lvl w:ilvl="7" w:tplc="A13E472A">
      <w:start w:val="1"/>
      <w:numFmt w:val="bullet"/>
      <w:lvlText w:val="o"/>
      <w:lvlJc w:val="left"/>
      <w:pPr>
        <w:ind w:left="5760" w:hanging="360"/>
      </w:pPr>
      <w:rPr>
        <w:rFonts w:ascii="Courier New" w:hAnsi="Courier New" w:hint="default"/>
      </w:rPr>
    </w:lvl>
    <w:lvl w:ilvl="8" w:tplc="99807316">
      <w:start w:val="1"/>
      <w:numFmt w:val="bullet"/>
      <w:lvlText w:val=""/>
      <w:lvlJc w:val="left"/>
      <w:pPr>
        <w:ind w:left="6480" w:hanging="360"/>
      </w:pPr>
      <w:rPr>
        <w:rFonts w:ascii="Wingdings" w:hAnsi="Wingdings" w:hint="default"/>
      </w:rPr>
    </w:lvl>
  </w:abstractNum>
  <w:abstractNum w:abstractNumId="52" w15:restartNumberingAfterBreak="0">
    <w:nsid w:val="46830B9E"/>
    <w:multiLevelType w:val="hybridMultilevel"/>
    <w:tmpl w:val="7D3496B2"/>
    <w:lvl w:ilvl="0" w:tplc="D77EBCB6">
      <w:start w:val="2"/>
      <w:numFmt w:val="decimal"/>
      <w:lvlText w:val="%1."/>
      <w:lvlJc w:val="left"/>
      <w:pPr>
        <w:ind w:left="720" w:hanging="360"/>
      </w:pPr>
      <w:rPr>
        <w:rFonts w:ascii="Calibri" w:hAnsi="Calibri" w:hint="default"/>
      </w:rPr>
    </w:lvl>
    <w:lvl w:ilvl="1" w:tplc="233ACAB2">
      <w:start w:val="1"/>
      <w:numFmt w:val="lowerLetter"/>
      <w:lvlText w:val="%2."/>
      <w:lvlJc w:val="left"/>
      <w:pPr>
        <w:ind w:left="1440" w:hanging="360"/>
      </w:pPr>
    </w:lvl>
    <w:lvl w:ilvl="2" w:tplc="CA629714">
      <w:start w:val="1"/>
      <w:numFmt w:val="lowerRoman"/>
      <w:lvlText w:val="%3."/>
      <w:lvlJc w:val="right"/>
      <w:pPr>
        <w:ind w:left="2160" w:hanging="180"/>
      </w:pPr>
    </w:lvl>
    <w:lvl w:ilvl="3" w:tplc="6700FB5A">
      <w:start w:val="1"/>
      <w:numFmt w:val="decimal"/>
      <w:lvlText w:val="%4."/>
      <w:lvlJc w:val="left"/>
      <w:pPr>
        <w:ind w:left="2880" w:hanging="360"/>
      </w:pPr>
    </w:lvl>
    <w:lvl w:ilvl="4" w:tplc="699E6736">
      <w:start w:val="1"/>
      <w:numFmt w:val="lowerLetter"/>
      <w:lvlText w:val="%5."/>
      <w:lvlJc w:val="left"/>
      <w:pPr>
        <w:ind w:left="3600" w:hanging="360"/>
      </w:pPr>
    </w:lvl>
    <w:lvl w:ilvl="5" w:tplc="E3363152">
      <w:start w:val="1"/>
      <w:numFmt w:val="lowerRoman"/>
      <w:lvlText w:val="%6."/>
      <w:lvlJc w:val="right"/>
      <w:pPr>
        <w:ind w:left="4320" w:hanging="180"/>
      </w:pPr>
    </w:lvl>
    <w:lvl w:ilvl="6" w:tplc="A1C0E3BA">
      <w:start w:val="1"/>
      <w:numFmt w:val="decimal"/>
      <w:lvlText w:val="%7."/>
      <w:lvlJc w:val="left"/>
      <w:pPr>
        <w:ind w:left="5040" w:hanging="360"/>
      </w:pPr>
    </w:lvl>
    <w:lvl w:ilvl="7" w:tplc="0EE4BF3C">
      <w:start w:val="1"/>
      <w:numFmt w:val="lowerLetter"/>
      <w:lvlText w:val="%8."/>
      <w:lvlJc w:val="left"/>
      <w:pPr>
        <w:ind w:left="5760" w:hanging="360"/>
      </w:pPr>
    </w:lvl>
    <w:lvl w:ilvl="8" w:tplc="EB06D240">
      <w:start w:val="1"/>
      <w:numFmt w:val="lowerRoman"/>
      <w:lvlText w:val="%9."/>
      <w:lvlJc w:val="right"/>
      <w:pPr>
        <w:ind w:left="6480" w:hanging="180"/>
      </w:pPr>
    </w:lvl>
  </w:abstractNum>
  <w:abstractNum w:abstractNumId="53" w15:restartNumberingAfterBreak="0">
    <w:nsid w:val="49159D0A"/>
    <w:multiLevelType w:val="hybridMultilevel"/>
    <w:tmpl w:val="B1545158"/>
    <w:lvl w:ilvl="0" w:tplc="12E079FA">
      <w:start w:val="2"/>
      <w:numFmt w:val="bullet"/>
      <w:lvlText w:val="-"/>
      <w:lvlJc w:val="left"/>
      <w:pPr>
        <w:ind w:left="720" w:hanging="360"/>
      </w:pPr>
      <w:rPr>
        <w:rFonts w:ascii="Arial" w:hAnsi="Arial" w:hint="default"/>
      </w:rPr>
    </w:lvl>
    <w:lvl w:ilvl="1" w:tplc="C820E886">
      <w:start w:val="1"/>
      <w:numFmt w:val="bullet"/>
      <w:lvlText w:val="o"/>
      <w:lvlJc w:val="left"/>
      <w:pPr>
        <w:ind w:left="1440" w:hanging="360"/>
      </w:pPr>
      <w:rPr>
        <w:rFonts w:ascii="Courier New" w:hAnsi="Courier New" w:hint="default"/>
      </w:rPr>
    </w:lvl>
    <w:lvl w:ilvl="2" w:tplc="1F6823E8">
      <w:start w:val="1"/>
      <w:numFmt w:val="bullet"/>
      <w:lvlText w:val=""/>
      <w:lvlJc w:val="left"/>
      <w:pPr>
        <w:ind w:left="2160" w:hanging="360"/>
      </w:pPr>
      <w:rPr>
        <w:rFonts w:ascii="Wingdings" w:hAnsi="Wingdings" w:hint="default"/>
      </w:rPr>
    </w:lvl>
    <w:lvl w:ilvl="3" w:tplc="E8F491DE">
      <w:start w:val="1"/>
      <w:numFmt w:val="bullet"/>
      <w:lvlText w:val=""/>
      <w:lvlJc w:val="left"/>
      <w:pPr>
        <w:ind w:left="2880" w:hanging="360"/>
      </w:pPr>
      <w:rPr>
        <w:rFonts w:ascii="Symbol" w:hAnsi="Symbol" w:hint="default"/>
      </w:rPr>
    </w:lvl>
    <w:lvl w:ilvl="4" w:tplc="8A347300">
      <w:start w:val="1"/>
      <w:numFmt w:val="bullet"/>
      <w:lvlText w:val="o"/>
      <w:lvlJc w:val="left"/>
      <w:pPr>
        <w:ind w:left="3600" w:hanging="360"/>
      </w:pPr>
      <w:rPr>
        <w:rFonts w:ascii="Courier New" w:hAnsi="Courier New" w:hint="default"/>
      </w:rPr>
    </w:lvl>
    <w:lvl w:ilvl="5" w:tplc="4F305206">
      <w:start w:val="1"/>
      <w:numFmt w:val="bullet"/>
      <w:lvlText w:val=""/>
      <w:lvlJc w:val="left"/>
      <w:pPr>
        <w:ind w:left="4320" w:hanging="360"/>
      </w:pPr>
      <w:rPr>
        <w:rFonts w:ascii="Wingdings" w:hAnsi="Wingdings" w:hint="default"/>
      </w:rPr>
    </w:lvl>
    <w:lvl w:ilvl="6" w:tplc="FFBC83B4">
      <w:start w:val="1"/>
      <w:numFmt w:val="bullet"/>
      <w:lvlText w:val=""/>
      <w:lvlJc w:val="left"/>
      <w:pPr>
        <w:ind w:left="5040" w:hanging="360"/>
      </w:pPr>
      <w:rPr>
        <w:rFonts w:ascii="Symbol" w:hAnsi="Symbol" w:hint="default"/>
      </w:rPr>
    </w:lvl>
    <w:lvl w:ilvl="7" w:tplc="24C2925A">
      <w:start w:val="1"/>
      <w:numFmt w:val="bullet"/>
      <w:lvlText w:val="o"/>
      <w:lvlJc w:val="left"/>
      <w:pPr>
        <w:ind w:left="5760" w:hanging="360"/>
      </w:pPr>
      <w:rPr>
        <w:rFonts w:ascii="Courier New" w:hAnsi="Courier New" w:hint="default"/>
      </w:rPr>
    </w:lvl>
    <w:lvl w:ilvl="8" w:tplc="0CDCCFE8">
      <w:start w:val="1"/>
      <w:numFmt w:val="bullet"/>
      <w:lvlText w:val=""/>
      <w:lvlJc w:val="left"/>
      <w:pPr>
        <w:ind w:left="6480" w:hanging="360"/>
      </w:pPr>
      <w:rPr>
        <w:rFonts w:ascii="Wingdings" w:hAnsi="Wingdings" w:hint="default"/>
      </w:rPr>
    </w:lvl>
  </w:abstractNum>
  <w:abstractNum w:abstractNumId="54" w15:restartNumberingAfterBreak="0">
    <w:nsid w:val="49E49E4D"/>
    <w:multiLevelType w:val="hybridMultilevel"/>
    <w:tmpl w:val="093A36AC"/>
    <w:lvl w:ilvl="0" w:tplc="B352D8DE">
      <w:start w:val="1"/>
      <w:numFmt w:val="bullet"/>
      <w:lvlText w:val=""/>
      <w:lvlJc w:val="left"/>
      <w:pPr>
        <w:ind w:left="720" w:hanging="360"/>
      </w:pPr>
      <w:rPr>
        <w:rFonts w:ascii="Symbol" w:hAnsi="Symbol" w:hint="default"/>
      </w:rPr>
    </w:lvl>
    <w:lvl w:ilvl="1" w:tplc="70C017FC">
      <w:start w:val="1"/>
      <w:numFmt w:val="bullet"/>
      <w:lvlText w:val="o"/>
      <w:lvlJc w:val="left"/>
      <w:pPr>
        <w:ind w:left="1440" w:hanging="360"/>
      </w:pPr>
      <w:rPr>
        <w:rFonts w:ascii="Courier New" w:hAnsi="Courier New" w:hint="default"/>
      </w:rPr>
    </w:lvl>
    <w:lvl w:ilvl="2" w:tplc="776E5308">
      <w:start w:val="1"/>
      <w:numFmt w:val="bullet"/>
      <w:lvlText w:val=""/>
      <w:lvlJc w:val="left"/>
      <w:pPr>
        <w:ind w:left="2160" w:hanging="360"/>
      </w:pPr>
      <w:rPr>
        <w:rFonts w:ascii="Wingdings" w:hAnsi="Wingdings" w:hint="default"/>
      </w:rPr>
    </w:lvl>
    <w:lvl w:ilvl="3" w:tplc="CE5C36E6">
      <w:start w:val="1"/>
      <w:numFmt w:val="bullet"/>
      <w:lvlText w:val=""/>
      <w:lvlJc w:val="left"/>
      <w:pPr>
        <w:ind w:left="2880" w:hanging="360"/>
      </w:pPr>
      <w:rPr>
        <w:rFonts w:ascii="Symbol" w:hAnsi="Symbol" w:hint="default"/>
      </w:rPr>
    </w:lvl>
    <w:lvl w:ilvl="4" w:tplc="7BE220F8">
      <w:start w:val="1"/>
      <w:numFmt w:val="bullet"/>
      <w:lvlText w:val="o"/>
      <w:lvlJc w:val="left"/>
      <w:pPr>
        <w:ind w:left="3600" w:hanging="360"/>
      </w:pPr>
      <w:rPr>
        <w:rFonts w:ascii="Courier New" w:hAnsi="Courier New" w:hint="default"/>
      </w:rPr>
    </w:lvl>
    <w:lvl w:ilvl="5" w:tplc="5178CFB2">
      <w:start w:val="1"/>
      <w:numFmt w:val="bullet"/>
      <w:lvlText w:val=""/>
      <w:lvlJc w:val="left"/>
      <w:pPr>
        <w:ind w:left="4320" w:hanging="360"/>
      </w:pPr>
      <w:rPr>
        <w:rFonts w:ascii="Wingdings" w:hAnsi="Wingdings" w:hint="default"/>
      </w:rPr>
    </w:lvl>
    <w:lvl w:ilvl="6" w:tplc="5774685E">
      <w:start w:val="1"/>
      <w:numFmt w:val="bullet"/>
      <w:lvlText w:val=""/>
      <w:lvlJc w:val="left"/>
      <w:pPr>
        <w:ind w:left="5040" w:hanging="360"/>
      </w:pPr>
      <w:rPr>
        <w:rFonts w:ascii="Symbol" w:hAnsi="Symbol" w:hint="default"/>
      </w:rPr>
    </w:lvl>
    <w:lvl w:ilvl="7" w:tplc="574ED4C4">
      <w:start w:val="1"/>
      <w:numFmt w:val="bullet"/>
      <w:lvlText w:val="o"/>
      <w:lvlJc w:val="left"/>
      <w:pPr>
        <w:ind w:left="5760" w:hanging="360"/>
      </w:pPr>
      <w:rPr>
        <w:rFonts w:ascii="Courier New" w:hAnsi="Courier New" w:hint="default"/>
      </w:rPr>
    </w:lvl>
    <w:lvl w:ilvl="8" w:tplc="DE003098">
      <w:start w:val="1"/>
      <w:numFmt w:val="bullet"/>
      <w:lvlText w:val=""/>
      <w:lvlJc w:val="left"/>
      <w:pPr>
        <w:ind w:left="6480" w:hanging="360"/>
      </w:pPr>
      <w:rPr>
        <w:rFonts w:ascii="Wingdings" w:hAnsi="Wingdings" w:hint="default"/>
      </w:rPr>
    </w:lvl>
  </w:abstractNum>
  <w:abstractNum w:abstractNumId="55" w15:restartNumberingAfterBreak="0">
    <w:nsid w:val="49F219FE"/>
    <w:multiLevelType w:val="hybridMultilevel"/>
    <w:tmpl w:val="A6382402"/>
    <w:lvl w:ilvl="0" w:tplc="D6FE5EFC">
      <w:start w:val="1"/>
      <w:numFmt w:val="decimal"/>
      <w:lvlText w:val="%1."/>
      <w:lvlJc w:val="left"/>
      <w:pPr>
        <w:ind w:left="1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DAC5442">
      <w:start w:val="1"/>
      <w:numFmt w:val="lowerLetter"/>
      <w:lvlText w:val="%2"/>
      <w:lvlJc w:val="left"/>
      <w:pPr>
        <w:ind w:left="1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2B6FC72">
      <w:start w:val="1"/>
      <w:numFmt w:val="lowerRoman"/>
      <w:lvlText w:val="%3"/>
      <w:lvlJc w:val="left"/>
      <w:pPr>
        <w:ind w:left="2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50F556">
      <w:start w:val="1"/>
      <w:numFmt w:val="decimal"/>
      <w:lvlText w:val="%4"/>
      <w:lvlJc w:val="left"/>
      <w:pPr>
        <w:ind w:left="2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E06AD6">
      <w:start w:val="1"/>
      <w:numFmt w:val="lowerLetter"/>
      <w:lvlText w:val="%5"/>
      <w:lvlJc w:val="left"/>
      <w:pPr>
        <w:ind w:left="3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4320648">
      <w:start w:val="1"/>
      <w:numFmt w:val="lowerRoman"/>
      <w:lvlText w:val="%6"/>
      <w:lvlJc w:val="left"/>
      <w:pPr>
        <w:ind w:left="4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7DA393A">
      <w:start w:val="1"/>
      <w:numFmt w:val="decimal"/>
      <w:lvlText w:val="%7"/>
      <w:lvlJc w:val="left"/>
      <w:pPr>
        <w:ind w:left="5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F4C0E20">
      <w:start w:val="1"/>
      <w:numFmt w:val="lowerLetter"/>
      <w:lvlText w:val="%8"/>
      <w:lvlJc w:val="left"/>
      <w:pPr>
        <w:ind w:left="5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2AA0998">
      <w:start w:val="1"/>
      <w:numFmt w:val="lowerRoman"/>
      <w:lvlText w:val="%9"/>
      <w:lvlJc w:val="left"/>
      <w:pPr>
        <w:ind w:left="6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4A9171C0"/>
    <w:multiLevelType w:val="hybridMultilevel"/>
    <w:tmpl w:val="1DF23CA0"/>
    <w:lvl w:ilvl="0" w:tplc="C2E2D904">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4AD1A930"/>
    <w:multiLevelType w:val="hybridMultilevel"/>
    <w:tmpl w:val="FFFFFFFF"/>
    <w:lvl w:ilvl="0" w:tplc="0C2098C0">
      <w:start w:val="1"/>
      <w:numFmt w:val="decimal"/>
      <w:lvlText w:val="%1."/>
      <w:lvlJc w:val="left"/>
      <w:pPr>
        <w:ind w:left="720" w:hanging="360"/>
      </w:pPr>
      <w:rPr>
        <w:rFonts w:ascii="Calibri" w:hAnsi="Calibri" w:hint="default"/>
      </w:rPr>
    </w:lvl>
    <w:lvl w:ilvl="1" w:tplc="76F887B6">
      <w:start w:val="1"/>
      <w:numFmt w:val="lowerLetter"/>
      <w:lvlText w:val="%2."/>
      <w:lvlJc w:val="left"/>
      <w:pPr>
        <w:ind w:left="1440" w:hanging="360"/>
      </w:pPr>
    </w:lvl>
    <w:lvl w:ilvl="2" w:tplc="EB9421F0">
      <w:start w:val="1"/>
      <w:numFmt w:val="lowerRoman"/>
      <w:lvlText w:val="%3."/>
      <w:lvlJc w:val="right"/>
      <w:pPr>
        <w:ind w:left="2160" w:hanging="180"/>
      </w:pPr>
    </w:lvl>
    <w:lvl w:ilvl="3" w:tplc="4DD6618E">
      <w:start w:val="1"/>
      <w:numFmt w:val="decimal"/>
      <w:lvlText w:val="%4."/>
      <w:lvlJc w:val="left"/>
      <w:pPr>
        <w:ind w:left="2880" w:hanging="360"/>
      </w:pPr>
    </w:lvl>
    <w:lvl w:ilvl="4" w:tplc="221E557A">
      <w:start w:val="1"/>
      <w:numFmt w:val="lowerLetter"/>
      <w:lvlText w:val="%5."/>
      <w:lvlJc w:val="left"/>
      <w:pPr>
        <w:ind w:left="3600" w:hanging="360"/>
      </w:pPr>
    </w:lvl>
    <w:lvl w:ilvl="5" w:tplc="B1EA14DE">
      <w:start w:val="1"/>
      <w:numFmt w:val="lowerRoman"/>
      <w:lvlText w:val="%6."/>
      <w:lvlJc w:val="right"/>
      <w:pPr>
        <w:ind w:left="4320" w:hanging="180"/>
      </w:pPr>
    </w:lvl>
    <w:lvl w:ilvl="6" w:tplc="CCB24EF4">
      <w:start w:val="1"/>
      <w:numFmt w:val="decimal"/>
      <w:lvlText w:val="%7."/>
      <w:lvlJc w:val="left"/>
      <w:pPr>
        <w:ind w:left="5040" w:hanging="360"/>
      </w:pPr>
    </w:lvl>
    <w:lvl w:ilvl="7" w:tplc="62585118">
      <w:start w:val="1"/>
      <w:numFmt w:val="lowerLetter"/>
      <w:lvlText w:val="%8."/>
      <w:lvlJc w:val="left"/>
      <w:pPr>
        <w:ind w:left="5760" w:hanging="360"/>
      </w:pPr>
    </w:lvl>
    <w:lvl w:ilvl="8" w:tplc="6D860FB0">
      <w:start w:val="1"/>
      <w:numFmt w:val="lowerRoman"/>
      <w:lvlText w:val="%9."/>
      <w:lvlJc w:val="right"/>
      <w:pPr>
        <w:ind w:left="6480" w:hanging="180"/>
      </w:pPr>
    </w:lvl>
  </w:abstractNum>
  <w:abstractNum w:abstractNumId="58" w15:restartNumberingAfterBreak="0">
    <w:nsid w:val="4BFA8C17"/>
    <w:multiLevelType w:val="hybridMultilevel"/>
    <w:tmpl w:val="745A16BE"/>
    <w:lvl w:ilvl="0" w:tplc="DF64A576">
      <w:start w:val="1"/>
      <w:numFmt w:val="decimal"/>
      <w:lvlText w:val="%1."/>
      <w:lvlJc w:val="left"/>
      <w:pPr>
        <w:ind w:left="720" w:hanging="360"/>
      </w:pPr>
    </w:lvl>
    <w:lvl w:ilvl="1" w:tplc="1C1228D8">
      <w:start w:val="1"/>
      <w:numFmt w:val="lowerLetter"/>
      <w:lvlText w:val="%2."/>
      <w:lvlJc w:val="left"/>
      <w:pPr>
        <w:ind w:left="1440" w:hanging="360"/>
      </w:pPr>
    </w:lvl>
    <w:lvl w:ilvl="2" w:tplc="33C45912">
      <w:start w:val="1"/>
      <w:numFmt w:val="lowerRoman"/>
      <w:lvlText w:val="%3."/>
      <w:lvlJc w:val="right"/>
      <w:pPr>
        <w:ind w:left="2160" w:hanging="180"/>
      </w:pPr>
    </w:lvl>
    <w:lvl w:ilvl="3" w:tplc="8B9091C8">
      <w:start w:val="1"/>
      <w:numFmt w:val="decimal"/>
      <w:lvlText w:val="%4."/>
      <w:lvlJc w:val="left"/>
      <w:pPr>
        <w:ind w:left="2880" w:hanging="360"/>
      </w:pPr>
    </w:lvl>
    <w:lvl w:ilvl="4" w:tplc="21621E4E">
      <w:start w:val="1"/>
      <w:numFmt w:val="lowerLetter"/>
      <w:lvlText w:val="%5."/>
      <w:lvlJc w:val="left"/>
      <w:pPr>
        <w:ind w:left="3600" w:hanging="360"/>
      </w:pPr>
    </w:lvl>
    <w:lvl w:ilvl="5" w:tplc="15747104">
      <w:start w:val="1"/>
      <w:numFmt w:val="lowerRoman"/>
      <w:lvlText w:val="%6."/>
      <w:lvlJc w:val="right"/>
      <w:pPr>
        <w:ind w:left="4320" w:hanging="180"/>
      </w:pPr>
    </w:lvl>
    <w:lvl w:ilvl="6" w:tplc="12B6373C">
      <w:start w:val="1"/>
      <w:numFmt w:val="decimal"/>
      <w:lvlText w:val="%7."/>
      <w:lvlJc w:val="left"/>
      <w:pPr>
        <w:ind w:left="5040" w:hanging="360"/>
      </w:pPr>
    </w:lvl>
    <w:lvl w:ilvl="7" w:tplc="87F06592">
      <w:start w:val="1"/>
      <w:numFmt w:val="lowerLetter"/>
      <w:lvlText w:val="%8."/>
      <w:lvlJc w:val="left"/>
      <w:pPr>
        <w:ind w:left="5760" w:hanging="360"/>
      </w:pPr>
    </w:lvl>
    <w:lvl w:ilvl="8" w:tplc="E8C8F428">
      <w:start w:val="1"/>
      <w:numFmt w:val="lowerRoman"/>
      <w:lvlText w:val="%9."/>
      <w:lvlJc w:val="right"/>
      <w:pPr>
        <w:ind w:left="6480" w:hanging="180"/>
      </w:pPr>
    </w:lvl>
  </w:abstractNum>
  <w:abstractNum w:abstractNumId="59" w15:restartNumberingAfterBreak="0">
    <w:nsid w:val="4ECA612F"/>
    <w:multiLevelType w:val="hybridMultilevel"/>
    <w:tmpl w:val="F3A8047C"/>
    <w:lvl w:ilvl="0" w:tplc="7F3469E2">
      <w:start w:val="1"/>
      <w:numFmt w:val="lowerLetter"/>
      <w:lvlText w:val="%1."/>
      <w:lvlJc w:val="left"/>
      <w:pPr>
        <w:ind w:left="1080" w:hanging="360"/>
      </w:pPr>
    </w:lvl>
    <w:lvl w:ilvl="1" w:tplc="679E771E">
      <w:start w:val="1"/>
      <w:numFmt w:val="lowerLetter"/>
      <w:lvlText w:val="%2."/>
      <w:lvlJc w:val="left"/>
      <w:pPr>
        <w:ind w:left="1800" w:hanging="360"/>
      </w:pPr>
    </w:lvl>
    <w:lvl w:ilvl="2" w:tplc="37CC139C">
      <w:start w:val="1"/>
      <w:numFmt w:val="lowerRoman"/>
      <w:lvlText w:val="%3."/>
      <w:lvlJc w:val="right"/>
      <w:pPr>
        <w:ind w:left="2520" w:hanging="180"/>
      </w:pPr>
    </w:lvl>
    <w:lvl w:ilvl="3" w:tplc="CCF671B8">
      <w:start w:val="1"/>
      <w:numFmt w:val="decimal"/>
      <w:lvlText w:val="%4."/>
      <w:lvlJc w:val="left"/>
      <w:pPr>
        <w:ind w:left="3240" w:hanging="360"/>
      </w:pPr>
    </w:lvl>
    <w:lvl w:ilvl="4" w:tplc="3A5C579E">
      <w:start w:val="1"/>
      <w:numFmt w:val="lowerLetter"/>
      <w:lvlText w:val="%5."/>
      <w:lvlJc w:val="left"/>
      <w:pPr>
        <w:ind w:left="3960" w:hanging="360"/>
      </w:pPr>
    </w:lvl>
    <w:lvl w:ilvl="5" w:tplc="A080CEDA">
      <w:start w:val="1"/>
      <w:numFmt w:val="lowerRoman"/>
      <w:lvlText w:val="%6."/>
      <w:lvlJc w:val="right"/>
      <w:pPr>
        <w:ind w:left="4680" w:hanging="180"/>
      </w:pPr>
    </w:lvl>
    <w:lvl w:ilvl="6" w:tplc="404C3394">
      <w:start w:val="1"/>
      <w:numFmt w:val="decimal"/>
      <w:lvlText w:val="%7."/>
      <w:lvlJc w:val="left"/>
      <w:pPr>
        <w:ind w:left="5400" w:hanging="360"/>
      </w:pPr>
    </w:lvl>
    <w:lvl w:ilvl="7" w:tplc="1DAE0002">
      <w:start w:val="1"/>
      <w:numFmt w:val="lowerLetter"/>
      <w:lvlText w:val="%8."/>
      <w:lvlJc w:val="left"/>
      <w:pPr>
        <w:ind w:left="6120" w:hanging="360"/>
      </w:pPr>
    </w:lvl>
    <w:lvl w:ilvl="8" w:tplc="AFCE082C">
      <w:start w:val="1"/>
      <w:numFmt w:val="lowerRoman"/>
      <w:lvlText w:val="%9."/>
      <w:lvlJc w:val="right"/>
      <w:pPr>
        <w:ind w:left="6840" w:hanging="180"/>
      </w:pPr>
    </w:lvl>
  </w:abstractNum>
  <w:abstractNum w:abstractNumId="60" w15:restartNumberingAfterBreak="0">
    <w:nsid w:val="51DE0AB7"/>
    <w:multiLevelType w:val="hybridMultilevel"/>
    <w:tmpl w:val="3DC634BE"/>
    <w:lvl w:ilvl="0" w:tplc="A7E0AF7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1" w15:restartNumberingAfterBreak="0">
    <w:nsid w:val="53DED21A"/>
    <w:multiLevelType w:val="hybridMultilevel"/>
    <w:tmpl w:val="6A6E7C0A"/>
    <w:lvl w:ilvl="0" w:tplc="14DC908E">
      <w:start w:val="2"/>
      <w:numFmt w:val="bullet"/>
      <w:lvlText w:val="-"/>
      <w:lvlJc w:val="left"/>
      <w:pPr>
        <w:ind w:left="720" w:hanging="360"/>
      </w:pPr>
      <w:rPr>
        <w:rFonts w:ascii="Arial" w:hAnsi="Arial" w:hint="default"/>
      </w:rPr>
    </w:lvl>
    <w:lvl w:ilvl="1" w:tplc="2A94BF72">
      <w:start w:val="1"/>
      <w:numFmt w:val="bullet"/>
      <w:lvlText w:val="o"/>
      <w:lvlJc w:val="left"/>
      <w:pPr>
        <w:ind w:left="1440" w:hanging="360"/>
      </w:pPr>
      <w:rPr>
        <w:rFonts w:ascii="Courier New" w:hAnsi="Courier New" w:hint="default"/>
      </w:rPr>
    </w:lvl>
    <w:lvl w:ilvl="2" w:tplc="2794C6EC">
      <w:start w:val="1"/>
      <w:numFmt w:val="bullet"/>
      <w:lvlText w:val=""/>
      <w:lvlJc w:val="left"/>
      <w:pPr>
        <w:ind w:left="2160" w:hanging="360"/>
      </w:pPr>
      <w:rPr>
        <w:rFonts w:ascii="Wingdings" w:hAnsi="Wingdings" w:hint="default"/>
      </w:rPr>
    </w:lvl>
    <w:lvl w:ilvl="3" w:tplc="04847E14">
      <w:start w:val="1"/>
      <w:numFmt w:val="bullet"/>
      <w:lvlText w:val=""/>
      <w:lvlJc w:val="left"/>
      <w:pPr>
        <w:ind w:left="2880" w:hanging="360"/>
      </w:pPr>
      <w:rPr>
        <w:rFonts w:ascii="Symbol" w:hAnsi="Symbol" w:hint="default"/>
      </w:rPr>
    </w:lvl>
    <w:lvl w:ilvl="4" w:tplc="346C5E3E">
      <w:start w:val="1"/>
      <w:numFmt w:val="bullet"/>
      <w:lvlText w:val="o"/>
      <w:lvlJc w:val="left"/>
      <w:pPr>
        <w:ind w:left="3600" w:hanging="360"/>
      </w:pPr>
      <w:rPr>
        <w:rFonts w:ascii="Courier New" w:hAnsi="Courier New" w:hint="default"/>
      </w:rPr>
    </w:lvl>
    <w:lvl w:ilvl="5" w:tplc="FFE227B4">
      <w:start w:val="1"/>
      <w:numFmt w:val="bullet"/>
      <w:lvlText w:val=""/>
      <w:lvlJc w:val="left"/>
      <w:pPr>
        <w:ind w:left="4320" w:hanging="360"/>
      </w:pPr>
      <w:rPr>
        <w:rFonts w:ascii="Wingdings" w:hAnsi="Wingdings" w:hint="default"/>
      </w:rPr>
    </w:lvl>
    <w:lvl w:ilvl="6" w:tplc="743CAA74">
      <w:start w:val="1"/>
      <w:numFmt w:val="bullet"/>
      <w:lvlText w:val=""/>
      <w:lvlJc w:val="left"/>
      <w:pPr>
        <w:ind w:left="5040" w:hanging="360"/>
      </w:pPr>
      <w:rPr>
        <w:rFonts w:ascii="Symbol" w:hAnsi="Symbol" w:hint="default"/>
      </w:rPr>
    </w:lvl>
    <w:lvl w:ilvl="7" w:tplc="AEB611BE">
      <w:start w:val="1"/>
      <w:numFmt w:val="bullet"/>
      <w:lvlText w:val="o"/>
      <w:lvlJc w:val="left"/>
      <w:pPr>
        <w:ind w:left="5760" w:hanging="360"/>
      </w:pPr>
      <w:rPr>
        <w:rFonts w:ascii="Courier New" w:hAnsi="Courier New" w:hint="default"/>
      </w:rPr>
    </w:lvl>
    <w:lvl w:ilvl="8" w:tplc="EF809BE2">
      <w:start w:val="1"/>
      <w:numFmt w:val="bullet"/>
      <w:lvlText w:val=""/>
      <w:lvlJc w:val="left"/>
      <w:pPr>
        <w:ind w:left="6480" w:hanging="360"/>
      </w:pPr>
      <w:rPr>
        <w:rFonts w:ascii="Wingdings" w:hAnsi="Wingdings" w:hint="default"/>
      </w:rPr>
    </w:lvl>
  </w:abstractNum>
  <w:abstractNum w:abstractNumId="62" w15:restartNumberingAfterBreak="0">
    <w:nsid w:val="53FB0355"/>
    <w:multiLevelType w:val="hybridMultilevel"/>
    <w:tmpl w:val="F3804126"/>
    <w:lvl w:ilvl="0" w:tplc="22022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5277B68"/>
    <w:multiLevelType w:val="hybridMultilevel"/>
    <w:tmpl w:val="40D6C42E"/>
    <w:lvl w:ilvl="0" w:tplc="797E59CC">
      <w:start w:val="2"/>
      <w:numFmt w:val="bullet"/>
      <w:lvlText w:val="-"/>
      <w:lvlJc w:val="left"/>
      <w:pPr>
        <w:ind w:left="720" w:hanging="360"/>
      </w:pPr>
      <w:rPr>
        <w:rFonts w:ascii="Arial" w:eastAsiaTheme="minorEastAsia"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562E678E"/>
    <w:multiLevelType w:val="hybridMultilevel"/>
    <w:tmpl w:val="20D6F5FC"/>
    <w:lvl w:ilvl="0" w:tplc="5EAA2748">
      <w:start w:val="1"/>
      <w:numFmt w:val="decimal"/>
      <w:lvlText w:val="%1."/>
      <w:lvlJc w:val="left"/>
      <w:pPr>
        <w:ind w:left="21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53871D0">
      <w:start w:val="1"/>
      <w:numFmt w:val="lowerLetter"/>
      <w:lvlText w:val="%2"/>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D248D0">
      <w:start w:val="1"/>
      <w:numFmt w:val="lowerRoman"/>
      <w:lvlText w:val="%3"/>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93A7D82">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584D630">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264B902">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F9CE068">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C540BDC">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112C780">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581E34D2"/>
    <w:multiLevelType w:val="hybridMultilevel"/>
    <w:tmpl w:val="B400EECE"/>
    <w:lvl w:ilvl="0" w:tplc="E8C6B858">
      <w:start w:val="1"/>
      <w:numFmt w:val="lowerLetter"/>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6" w15:restartNumberingAfterBreak="0">
    <w:nsid w:val="5B332FBE"/>
    <w:multiLevelType w:val="hybridMultilevel"/>
    <w:tmpl w:val="4C8E3D92"/>
    <w:lvl w:ilvl="0" w:tplc="580E99EA">
      <w:start w:val="1"/>
      <w:numFmt w:val="decimal"/>
      <w:lvlText w:val="%1."/>
      <w:lvlJc w:val="left"/>
      <w:pPr>
        <w:ind w:left="720" w:hanging="360"/>
      </w:pPr>
    </w:lvl>
    <w:lvl w:ilvl="1" w:tplc="0A8A99B6">
      <w:start w:val="1"/>
      <w:numFmt w:val="lowerLetter"/>
      <w:lvlText w:val="%2."/>
      <w:lvlJc w:val="left"/>
      <w:pPr>
        <w:ind w:left="1440" w:hanging="360"/>
      </w:pPr>
    </w:lvl>
    <w:lvl w:ilvl="2" w:tplc="812E52F0">
      <w:start w:val="1"/>
      <w:numFmt w:val="lowerRoman"/>
      <w:lvlText w:val="%3."/>
      <w:lvlJc w:val="right"/>
      <w:pPr>
        <w:ind w:left="2160" w:hanging="180"/>
      </w:pPr>
    </w:lvl>
    <w:lvl w:ilvl="3" w:tplc="401845B8">
      <w:start w:val="1"/>
      <w:numFmt w:val="decimal"/>
      <w:lvlText w:val="%4."/>
      <w:lvlJc w:val="left"/>
      <w:pPr>
        <w:ind w:left="2880" w:hanging="360"/>
      </w:pPr>
    </w:lvl>
    <w:lvl w:ilvl="4" w:tplc="36327634">
      <w:start w:val="1"/>
      <w:numFmt w:val="lowerLetter"/>
      <w:lvlText w:val="%5."/>
      <w:lvlJc w:val="left"/>
      <w:pPr>
        <w:ind w:left="3600" w:hanging="360"/>
      </w:pPr>
    </w:lvl>
    <w:lvl w:ilvl="5" w:tplc="489AB7C0">
      <w:start w:val="1"/>
      <w:numFmt w:val="lowerRoman"/>
      <w:lvlText w:val="%6."/>
      <w:lvlJc w:val="right"/>
      <w:pPr>
        <w:ind w:left="4320" w:hanging="180"/>
      </w:pPr>
    </w:lvl>
    <w:lvl w:ilvl="6" w:tplc="BD0C2E26">
      <w:start w:val="1"/>
      <w:numFmt w:val="decimal"/>
      <w:lvlText w:val="%7."/>
      <w:lvlJc w:val="left"/>
      <w:pPr>
        <w:ind w:left="5040" w:hanging="360"/>
      </w:pPr>
    </w:lvl>
    <w:lvl w:ilvl="7" w:tplc="AF8C3848">
      <w:start w:val="1"/>
      <w:numFmt w:val="lowerLetter"/>
      <w:lvlText w:val="%8."/>
      <w:lvlJc w:val="left"/>
      <w:pPr>
        <w:ind w:left="5760" w:hanging="360"/>
      </w:pPr>
    </w:lvl>
    <w:lvl w:ilvl="8" w:tplc="AAA03878">
      <w:start w:val="1"/>
      <w:numFmt w:val="lowerRoman"/>
      <w:lvlText w:val="%9."/>
      <w:lvlJc w:val="right"/>
      <w:pPr>
        <w:ind w:left="6480" w:hanging="180"/>
      </w:pPr>
    </w:lvl>
  </w:abstractNum>
  <w:abstractNum w:abstractNumId="67" w15:restartNumberingAfterBreak="0">
    <w:nsid w:val="5D914949"/>
    <w:multiLevelType w:val="hybridMultilevel"/>
    <w:tmpl w:val="4E86FF6C"/>
    <w:lvl w:ilvl="0" w:tplc="A10E468E">
      <w:start w:val="1"/>
      <w:numFmt w:val="decimal"/>
      <w:lvlText w:val="%1."/>
      <w:lvlJc w:val="left"/>
      <w:pPr>
        <w:ind w:left="720" w:hanging="360"/>
      </w:pPr>
    </w:lvl>
    <w:lvl w:ilvl="1" w:tplc="06D8E7F2">
      <w:start w:val="1"/>
      <w:numFmt w:val="lowerLetter"/>
      <w:lvlText w:val="%2."/>
      <w:lvlJc w:val="left"/>
      <w:pPr>
        <w:ind w:left="1440" w:hanging="360"/>
      </w:pPr>
    </w:lvl>
    <w:lvl w:ilvl="2" w:tplc="DEC831BE">
      <w:start w:val="1"/>
      <w:numFmt w:val="lowerRoman"/>
      <w:lvlText w:val="%3."/>
      <w:lvlJc w:val="right"/>
      <w:pPr>
        <w:ind w:left="2160" w:hanging="180"/>
      </w:pPr>
    </w:lvl>
    <w:lvl w:ilvl="3" w:tplc="91E22708">
      <w:start w:val="1"/>
      <w:numFmt w:val="decimal"/>
      <w:lvlText w:val="%4."/>
      <w:lvlJc w:val="left"/>
      <w:pPr>
        <w:ind w:left="2880" w:hanging="360"/>
      </w:pPr>
    </w:lvl>
    <w:lvl w:ilvl="4" w:tplc="DAFA5366">
      <w:start w:val="1"/>
      <w:numFmt w:val="lowerLetter"/>
      <w:lvlText w:val="%5."/>
      <w:lvlJc w:val="left"/>
      <w:pPr>
        <w:ind w:left="3600" w:hanging="360"/>
      </w:pPr>
    </w:lvl>
    <w:lvl w:ilvl="5" w:tplc="09FA0EEE">
      <w:start w:val="1"/>
      <w:numFmt w:val="lowerRoman"/>
      <w:lvlText w:val="%6."/>
      <w:lvlJc w:val="right"/>
      <w:pPr>
        <w:ind w:left="4320" w:hanging="180"/>
      </w:pPr>
    </w:lvl>
    <w:lvl w:ilvl="6" w:tplc="3CFE619C">
      <w:start w:val="1"/>
      <w:numFmt w:val="decimal"/>
      <w:lvlText w:val="%7."/>
      <w:lvlJc w:val="left"/>
      <w:pPr>
        <w:ind w:left="5040" w:hanging="360"/>
      </w:pPr>
    </w:lvl>
    <w:lvl w:ilvl="7" w:tplc="0BFAE002">
      <w:start w:val="1"/>
      <w:numFmt w:val="lowerLetter"/>
      <w:lvlText w:val="%8."/>
      <w:lvlJc w:val="left"/>
      <w:pPr>
        <w:ind w:left="5760" w:hanging="360"/>
      </w:pPr>
    </w:lvl>
    <w:lvl w:ilvl="8" w:tplc="39944506">
      <w:start w:val="1"/>
      <w:numFmt w:val="lowerRoman"/>
      <w:lvlText w:val="%9."/>
      <w:lvlJc w:val="right"/>
      <w:pPr>
        <w:ind w:left="6480" w:hanging="180"/>
      </w:pPr>
    </w:lvl>
  </w:abstractNum>
  <w:abstractNum w:abstractNumId="68" w15:restartNumberingAfterBreak="0">
    <w:nsid w:val="61791E4C"/>
    <w:multiLevelType w:val="multilevel"/>
    <w:tmpl w:val="BA421E4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9" w15:restartNumberingAfterBreak="0">
    <w:nsid w:val="618610B7"/>
    <w:multiLevelType w:val="hybridMultilevel"/>
    <w:tmpl w:val="0D62B96A"/>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61EC7FFF"/>
    <w:multiLevelType w:val="hybridMultilevel"/>
    <w:tmpl w:val="961AD132"/>
    <w:lvl w:ilvl="0" w:tplc="FCE8190A">
      <w:start w:val="1"/>
      <w:numFmt w:val="decimal"/>
      <w:lvlText w:val="%1."/>
      <w:lvlJc w:val="left"/>
      <w:pPr>
        <w:ind w:left="720" w:hanging="360"/>
      </w:pPr>
    </w:lvl>
    <w:lvl w:ilvl="1" w:tplc="D55E15EE">
      <w:start w:val="1"/>
      <w:numFmt w:val="lowerLetter"/>
      <w:lvlText w:val="%2."/>
      <w:lvlJc w:val="left"/>
      <w:pPr>
        <w:ind w:left="1440" w:hanging="360"/>
      </w:pPr>
    </w:lvl>
    <w:lvl w:ilvl="2" w:tplc="B59A5462">
      <w:start w:val="1"/>
      <w:numFmt w:val="lowerRoman"/>
      <w:lvlText w:val="%3."/>
      <w:lvlJc w:val="right"/>
      <w:pPr>
        <w:ind w:left="2160" w:hanging="180"/>
      </w:pPr>
    </w:lvl>
    <w:lvl w:ilvl="3" w:tplc="85300188">
      <w:start w:val="1"/>
      <w:numFmt w:val="decimal"/>
      <w:lvlText w:val="%4."/>
      <w:lvlJc w:val="left"/>
      <w:pPr>
        <w:ind w:left="2880" w:hanging="360"/>
      </w:pPr>
    </w:lvl>
    <w:lvl w:ilvl="4" w:tplc="3B080BF4">
      <w:start w:val="1"/>
      <w:numFmt w:val="lowerLetter"/>
      <w:lvlText w:val="%5."/>
      <w:lvlJc w:val="left"/>
      <w:pPr>
        <w:ind w:left="3600" w:hanging="360"/>
      </w:pPr>
    </w:lvl>
    <w:lvl w:ilvl="5" w:tplc="F66A0050">
      <w:start w:val="1"/>
      <w:numFmt w:val="lowerRoman"/>
      <w:lvlText w:val="%6."/>
      <w:lvlJc w:val="right"/>
      <w:pPr>
        <w:ind w:left="4320" w:hanging="180"/>
      </w:pPr>
    </w:lvl>
    <w:lvl w:ilvl="6" w:tplc="501232B2">
      <w:start w:val="1"/>
      <w:numFmt w:val="decimal"/>
      <w:lvlText w:val="%7."/>
      <w:lvlJc w:val="left"/>
      <w:pPr>
        <w:ind w:left="5040" w:hanging="360"/>
      </w:pPr>
    </w:lvl>
    <w:lvl w:ilvl="7" w:tplc="3CA62348">
      <w:start w:val="1"/>
      <w:numFmt w:val="lowerLetter"/>
      <w:lvlText w:val="%8."/>
      <w:lvlJc w:val="left"/>
      <w:pPr>
        <w:ind w:left="5760" w:hanging="360"/>
      </w:pPr>
    </w:lvl>
    <w:lvl w:ilvl="8" w:tplc="F2F2D58C">
      <w:start w:val="1"/>
      <w:numFmt w:val="lowerRoman"/>
      <w:lvlText w:val="%9."/>
      <w:lvlJc w:val="right"/>
      <w:pPr>
        <w:ind w:left="6480" w:hanging="180"/>
      </w:pPr>
    </w:lvl>
  </w:abstractNum>
  <w:abstractNum w:abstractNumId="71" w15:restartNumberingAfterBreak="0">
    <w:nsid w:val="61F0084B"/>
    <w:multiLevelType w:val="multilevel"/>
    <w:tmpl w:val="4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2" w15:restartNumberingAfterBreak="0">
    <w:nsid w:val="647EE13F"/>
    <w:multiLevelType w:val="hybridMultilevel"/>
    <w:tmpl w:val="4E824A6A"/>
    <w:lvl w:ilvl="0" w:tplc="28F800FC">
      <w:start w:val="1"/>
      <w:numFmt w:val="decimal"/>
      <w:lvlText w:val="%1."/>
      <w:lvlJc w:val="left"/>
      <w:pPr>
        <w:ind w:left="720" w:hanging="360"/>
      </w:pPr>
    </w:lvl>
    <w:lvl w:ilvl="1" w:tplc="4648B5A8">
      <w:start w:val="1"/>
      <w:numFmt w:val="lowerLetter"/>
      <w:lvlText w:val="%2."/>
      <w:lvlJc w:val="left"/>
      <w:pPr>
        <w:ind w:left="1440" w:hanging="360"/>
      </w:pPr>
    </w:lvl>
    <w:lvl w:ilvl="2" w:tplc="94CCBC52">
      <w:start w:val="1"/>
      <w:numFmt w:val="lowerRoman"/>
      <w:lvlText w:val="%3."/>
      <w:lvlJc w:val="right"/>
      <w:pPr>
        <w:ind w:left="2160" w:hanging="180"/>
      </w:pPr>
    </w:lvl>
    <w:lvl w:ilvl="3" w:tplc="06900ABC">
      <w:start w:val="1"/>
      <w:numFmt w:val="decimal"/>
      <w:lvlText w:val="%4."/>
      <w:lvlJc w:val="left"/>
      <w:pPr>
        <w:ind w:left="2880" w:hanging="360"/>
      </w:pPr>
    </w:lvl>
    <w:lvl w:ilvl="4" w:tplc="3C166346">
      <w:start w:val="1"/>
      <w:numFmt w:val="lowerLetter"/>
      <w:lvlText w:val="%5."/>
      <w:lvlJc w:val="left"/>
      <w:pPr>
        <w:ind w:left="3600" w:hanging="360"/>
      </w:pPr>
    </w:lvl>
    <w:lvl w:ilvl="5" w:tplc="EA52ECEA">
      <w:start w:val="1"/>
      <w:numFmt w:val="lowerRoman"/>
      <w:lvlText w:val="%6."/>
      <w:lvlJc w:val="right"/>
      <w:pPr>
        <w:ind w:left="4320" w:hanging="180"/>
      </w:pPr>
    </w:lvl>
    <w:lvl w:ilvl="6" w:tplc="8A961344">
      <w:start w:val="1"/>
      <w:numFmt w:val="decimal"/>
      <w:lvlText w:val="%7."/>
      <w:lvlJc w:val="left"/>
      <w:pPr>
        <w:ind w:left="5040" w:hanging="360"/>
      </w:pPr>
    </w:lvl>
    <w:lvl w:ilvl="7" w:tplc="817867CA">
      <w:start w:val="1"/>
      <w:numFmt w:val="lowerLetter"/>
      <w:lvlText w:val="%8."/>
      <w:lvlJc w:val="left"/>
      <w:pPr>
        <w:ind w:left="5760" w:hanging="360"/>
      </w:pPr>
    </w:lvl>
    <w:lvl w:ilvl="8" w:tplc="1E3AE8A6">
      <w:start w:val="1"/>
      <w:numFmt w:val="lowerRoman"/>
      <w:lvlText w:val="%9."/>
      <w:lvlJc w:val="right"/>
      <w:pPr>
        <w:ind w:left="6480" w:hanging="180"/>
      </w:pPr>
    </w:lvl>
  </w:abstractNum>
  <w:abstractNum w:abstractNumId="73" w15:restartNumberingAfterBreak="0">
    <w:nsid w:val="66F16B81"/>
    <w:multiLevelType w:val="hybridMultilevel"/>
    <w:tmpl w:val="B5040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78ED914"/>
    <w:multiLevelType w:val="multilevel"/>
    <w:tmpl w:val="101A10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69795AD3"/>
    <w:multiLevelType w:val="multilevel"/>
    <w:tmpl w:val="49D853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69942D3C"/>
    <w:multiLevelType w:val="hybridMultilevel"/>
    <w:tmpl w:val="0E5C4504"/>
    <w:lvl w:ilvl="0" w:tplc="2DF6A988">
      <w:start w:val="1"/>
      <w:numFmt w:val="decimal"/>
      <w:lvlText w:val="%1."/>
      <w:lvlJc w:val="left"/>
      <w:pPr>
        <w:ind w:left="1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96EED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85A613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F0638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6A57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6A525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C9E607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018D12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346B2D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6C1123B2"/>
    <w:multiLevelType w:val="hybridMultilevel"/>
    <w:tmpl w:val="54E8B39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8" w15:restartNumberingAfterBreak="0">
    <w:nsid w:val="6C8F7F61"/>
    <w:multiLevelType w:val="hybridMultilevel"/>
    <w:tmpl w:val="F73C79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9" w15:restartNumberingAfterBreak="0">
    <w:nsid w:val="6E363AB4"/>
    <w:multiLevelType w:val="multilevel"/>
    <w:tmpl w:val="BF467F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7095B657"/>
    <w:multiLevelType w:val="hybridMultilevel"/>
    <w:tmpl w:val="86087E3E"/>
    <w:lvl w:ilvl="0" w:tplc="8048BAD8">
      <w:start w:val="1"/>
      <w:numFmt w:val="decimal"/>
      <w:lvlText w:val="%1."/>
      <w:lvlJc w:val="left"/>
      <w:pPr>
        <w:ind w:left="720" w:hanging="360"/>
      </w:pPr>
    </w:lvl>
    <w:lvl w:ilvl="1" w:tplc="65D281FE">
      <w:start w:val="1"/>
      <w:numFmt w:val="lowerLetter"/>
      <w:lvlText w:val="%2."/>
      <w:lvlJc w:val="left"/>
      <w:pPr>
        <w:ind w:left="1440" w:hanging="360"/>
      </w:pPr>
    </w:lvl>
    <w:lvl w:ilvl="2" w:tplc="873466D0">
      <w:start w:val="1"/>
      <w:numFmt w:val="lowerRoman"/>
      <w:lvlText w:val="%3."/>
      <w:lvlJc w:val="right"/>
      <w:pPr>
        <w:ind w:left="2160" w:hanging="180"/>
      </w:pPr>
    </w:lvl>
    <w:lvl w:ilvl="3" w:tplc="A39287A4">
      <w:start w:val="1"/>
      <w:numFmt w:val="decimal"/>
      <w:lvlText w:val="%4."/>
      <w:lvlJc w:val="left"/>
      <w:pPr>
        <w:ind w:left="2880" w:hanging="360"/>
      </w:pPr>
    </w:lvl>
    <w:lvl w:ilvl="4" w:tplc="427E3D60">
      <w:start w:val="1"/>
      <w:numFmt w:val="lowerLetter"/>
      <w:lvlText w:val="%5."/>
      <w:lvlJc w:val="left"/>
      <w:pPr>
        <w:ind w:left="3600" w:hanging="360"/>
      </w:pPr>
    </w:lvl>
    <w:lvl w:ilvl="5" w:tplc="E2206C1A">
      <w:start w:val="1"/>
      <w:numFmt w:val="lowerRoman"/>
      <w:lvlText w:val="%6."/>
      <w:lvlJc w:val="right"/>
      <w:pPr>
        <w:ind w:left="4320" w:hanging="180"/>
      </w:pPr>
    </w:lvl>
    <w:lvl w:ilvl="6" w:tplc="7AC2E9AE">
      <w:start w:val="1"/>
      <w:numFmt w:val="decimal"/>
      <w:lvlText w:val="%7."/>
      <w:lvlJc w:val="left"/>
      <w:pPr>
        <w:ind w:left="5040" w:hanging="360"/>
      </w:pPr>
    </w:lvl>
    <w:lvl w:ilvl="7" w:tplc="631C91BC">
      <w:start w:val="1"/>
      <w:numFmt w:val="lowerLetter"/>
      <w:lvlText w:val="%8."/>
      <w:lvlJc w:val="left"/>
      <w:pPr>
        <w:ind w:left="5760" w:hanging="360"/>
      </w:pPr>
    </w:lvl>
    <w:lvl w:ilvl="8" w:tplc="76CE4602">
      <w:start w:val="1"/>
      <w:numFmt w:val="lowerRoman"/>
      <w:lvlText w:val="%9."/>
      <w:lvlJc w:val="right"/>
      <w:pPr>
        <w:ind w:left="6480" w:hanging="180"/>
      </w:pPr>
    </w:lvl>
  </w:abstractNum>
  <w:abstractNum w:abstractNumId="81" w15:restartNumberingAfterBreak="0">
    <w:nsid w:val="71612FC7"/>
    <w:multiLevelType w:val="hybridMultilevel"/>
    <w:tmpl w:val="1256A904"/>
    <w:lvl w:ilvl="0" w:tplc="77B60632">
      <w:start w:val="1"/>
      <w:numFmt w:val="bullet"/>
      <w:lvlText w:val=""/>
      <w:lvlJc w:val="left"/>
      <w:pPr>
        <w:ind w:left="720" w:hanging="360"/>
      </w:pPr>
      <w:rPr>
        <w:rFonts w:ascii="Symbol" w:hAnsi="Symbol" w:hint="default"/>
      </w:rPr>
    </w:lvl>
    <w:lvl w:ilvl="1" w:tplc="200E332C">
      <w:start w:val="1"/>
      <w:numFmt w:val="bullet"/>
      <w:lvlText w:val="o"/>
      <w:lvlJc w:val="left"/>
      <w:pPr>
        <w:ind w:left="1440" w:hanging="360"/>
      </w:pPr>
      <w:rPr>
        <w:rFonts w:ascii="Courier New" w:hAnsi="Courier New" w:hint="default"/>
      </w:rPr>
    </w:lvl>
    <w:lvl w:ilvl="2" w:tplc="802A311A">
      <w:start w:val="1"/>
      <w:numFmt w:val="bullet"/>
      <w:lvlText w:val=""/>
      <w:lvlJc w:val="left"/>
      <w:pPr>
        <w:ind w:left="2160" w:hanging="360"/>
      </w:pPr>
      <w:rPr>
        <w:rFonts w:ascii="Wingdings" w:hAnsi="Wingdings" w:hint="default"/>
      </w:rPr>
    </w:lvl>
    <w:lvl w:ilvl="3" w:tplc="40D21082">
      <w:start w:val="1"/>
      <w:numFmt w:val="bullet"/>
      <w:lvlText w:val=""/>
      <w:lvlJc w:val="left"/>
      <w:pPr>
        <w:ind w:left="2880" w:hanging="360"/>
      </w:pPr>
      <w:rPr>
        <w:rFonts w:ascii="Symbol" w:hAnsi="Symbol" w:hint="default"/>
      </w:rPr>
    </w:lvl>
    <w:lvl w:ilvl="4" w:tplc="9A342D0A">
      <w:start w:val="1"/>
      <w:numFmt w:val="bullet"/>
      <w:lvlText w:val="o"/>
      <w:lvlJc w:val="left"/>
      <w:pPr>
        <w:ind w:left="3600" w:hanging="360"/>
      </w:pPr>
      <w:rPr>
        <w:rFonts w:ascii="Courier New" w:hAnsi="Courier New" w:hint="default"/>
      </w:rPr>
    </w:lvl>
    <w:lvl w:ilvl="5" w:tplc="5A862DB4">
      <w:start w:val="1"/>
      <w:numFmt w:val="bullet"/>
      <w:lvlText w:val=""/>
      <w:lvlJc w:val="left"/>
      <w:pPr>
        <w:ind w:left="4320" w:hanging="360"/>
      </w:pPr>
      <w:rPr>
        <w:rFonts w:ascii="Wingdings" w:hAnsi="Wingdings" w:hint="default"/>
      </w:rPr>
    </w:lvl>
    <w:lvl w:ilvl="6" w:tplc="B8F4E8C4">
      <w:start w:val="1"/>
      <w:numFmt w:val="bullet"/>
      <w:lvlText w:val=""/>
      <w:lvlJc w:val="left"/>
      <w:pPr>
        <w:ind w:left="5040" w:hanging="360"/>
      </w:pPr>
      <w:rPr>
        <w:rFonts w:ascii="Symbol" w:hAnsi="Symbol" w:hint="default"/>
      </w:rPr>
    </w:lvl>
    <w:lvl w:ilvl="7" w:tplc="44C48AE0">
      <w:start w:val="1"/>
      <w:numFmt w:val="bullet"/>
      <w:lvlText w:val="o"/>
      <w:lvlJc w:val="left"/>
      <w:pPr>
        <w:ind w:left="5760" w:hanging="360"/>
      </w:pPr>
      <w:rPr>
        <w:rFonts w:ascii="Courier New" w:hAnsi="Courier New" w:hint="default"/>
      </w:rPr>
    </w:lvl>
    <w:lvl w:ilvl="8" w:tplc="4BD4902A">
      <w:start w:val="1"/>
      <w:numFmt w:val="bullet"/>
      <w:lvlText w:val=""/>
      <w:lvlJc w:val="left"/>
      <w:pPr>
        <w:ind w:left="6480" w:hanging="360"/>
      </w:pPr>
      <w:rPr>
        <w:rFonts w:ascii="Wingdings" w:hAnsi="Wingdings" w:hint="default"/>
      </w:rPr>
    </w:lvl>
  </w:abstractNum>
  <w:abstractNum w:abstractNumId="82" w15:restartNumberingAfterBreak="0">
    <w:nsid w:val="748159B8"/>
    <w:multiLevelType w:val="multilevel"/>
    <w:tmpl w:val="0D327C4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48E35D7"/>
    <w:multiLevelType w:val="hybridMultilevel"/>
    <w:tmpl w:val="6D9C7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4B75475"/>
    <w:multiLevelType w:val="hybridMultilevel"/>
    <w:tmpl w:val="8E4A47C2"/>
    <w:lvl w:ilvl="0" w:tplc="797E59CC">
      <w:start w:val="2"/>
      <w:numFmt w:val="bullet"/>
      <w:lvlText w:val="-"/>
      <w:lvlJc w:val="left"/>
      <w:pPr>
        <w:ind w:left="720" w:hanging="360"/>
      </w:pPr>
      <w:rPr>
        <w:rFonts w:ascii="Arial" w:eastAsiaTheme="minorEastAsia" w:hAnsi="Arial" w:cs="Aria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5" w15:restartNumberingAfterBreak="0">
    <w:nsid w:val="773362E1"/>
    <w:multiLevelType w:val="multilevel"/>
    <w:tmpl w:val="7FB6E38E"/>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7869F04B"/>
    <w:multiLevelType w:val="hybridMultilevel"/>
    <w:tmpl w:val="FFFFFFFF"/>
    <w:lvl w:ilvl="0" w:tplc="53B00086">
      <w:start w:val="1"/>
      <w:numFmt w:val="decimal"/>
      <w:lvlText w:val="%1."/>
      <w:lvlJc w:val="left"/>
      <w:pPr>
        <w:ind w:left="720" w:hanging="360"/>
      </w:pPr>
    </w:lvl>
    <w:lvl w:ilvl="1" w:tplc="8476328E">
      <w:start w:val="1"/>
      <w:numFmt w:val="lowerLetter"/>
      <w:lvlText w:val="%2."/>
      <w:lvlJc w:val="left"/>
      <w:pPr>
        <w:ind w:left="1440" w:hanging="360"/>
      </w:pPr>
    </w:lvl>
    <w:lvl w:ilvl="2" w:tplc="B6F684DE">
      <w:start w:val="1"/>
      <w:numFmt w:val="lowerRoman"/>
      <w:lvlText w:val="%3."/>
      <w:lvlJc w:val="right"/>
      <w:pPr>
        <w:ind w:left="2160" w:hanging="180"/>
      </w:pPr>
    </w:lvl>
    <w:lvl w:ilvl="3" w:tplc="AB6CBDB6">
      <w:start w:val="1"/>
      <w:numFmt w:val="decimal"/>
      <w:lvlText w:val="%4."/>
      <w:lvlJc w:val="left"/>
      <w:pPr>
        <w:ind w:left="2880" w:hanging="360"/>
      </w:pPr>
    </w:lvl>
    <w:lvl w:ilvl="4" w:tplc="8E20D494">
      <w:start w:val="1"/>
      <w:numFmt w:val="lowerLetter"/>
      <w:lvlText w:val="%5."/>
      <w:lvlJc w:val="left"/>
      <w:pPr>
        <w:ind w:left="3600" w:hanging="360"/>
      </w:pPr>
    </w:lvl>
    <w:lvl w:ilvl="5" w:tplc="D764B330">
      <w:start w:val="1"/>
      <w:numFmt w:val="lowerRoman"/>
      <w:lvlText w:val="%6."/>
      <w:lvlJc w:val="right"/>
      <w:pPr>
        <w:ind w:left="4320" w:hanging="180"/>
      </w:pPr>
    </w:lvl>
    <w:lvl w:ilvl="6" w:tplc="D74CFB18">
      <w:start w:val="1"/>
      <w:numFmt w:val="decimal"/>
      <w:lvlText w:val="%7."/>
      <w:lvlJc w:val="left"/>
      <w:pPr>
        <w:ind w:left="5040" w:hanging="360"/>
      </w:pPr>
    </w:lvl>
    <w:lvl w:ilvl="7" w:tplc="69DC7E6A">
      <w:start w:val="1"/>
      <w:numFmt w:val="lowerLetter"/>
      <w:lvlText w:val="%8."/>
      <w:lvlJc w:val="left"/>
      <w:pPr>
        <w:ind w:left="5760" w:hanging="360"/>
      </w:pPr>
    </w:lvl>
    <w:lvl w:ilvl="8" w:tplc="1FA67D98">
      <w:start w:val="1"/>
      <w:numFmt w:val="lowerRoman"/>
      <w:lvlText w:val="%9."/>
      <w:lvlJc w:val="right"/>
      <w:pPr>
        <w:ind w:left="6480" w:hanging="180"/>
      </w:pPr>
    </w:lvl>
  </w:abstractNum>
  <w:abstractNum w:abstractNumId="87" w15:restartNumberingAfterBreak="0">
    <w:nsid w:val="7958A30E"/>
    <w:multiLevelType w:val="hybridMultilevel"/>
    <w:tmpl w:val="83DCFA08"/>
    <w:lvl w:ilvl="0" w:tplc="A1F26D76">
      <w:start w:val="1"/>
      <w:numFmt w:val="bullet"/>
      <w:lvlText w:val=""/>
      <w:lvlJc w:val="left"/>
      <w:pPr>
        <w:ind w:left="720" w:hanging="360"/>
      </w:pPr>
      <w:rPr>
        <w:rFonts w:ascii="Symbol" w:hAnsi="Symbol" w:hint="default"/>
      </w:rPr>
    </w:lvl>
    <w:lvl w:ilvl="1" w:tplc="A3206F58">
      <w:start w:val="1"/>
      <w:numFmt w:val="bullet"/>
      <w:lvlText w:val="o"/>
      <w:lvlJc w:val="left"/>
      <w:pPr>
        <w:ind w:left="1440" w:hanging="360"/>
      </w:pPr>
      <w:rPr>
        <w:rFonts w:ascii="Courier New" w:hAnsi="Courier New" w:hint="default"/>
      </w:rPr>
    </w:lvl>
    <w:lvl w:ilvl="2" w:tplc="0012EEF4">
      <w:start w:val="1"/>
      <w:numFmt w:val="bullet"/>
      <w:lvlText w:val=""/>
      <w:lvlJc w:val="left"/>
      <w:pPr>
        <w:ind w:left="2160" w:hanging="360"/>
      </w:pPr>
      <w:rPr>
        <w:rFonts w:ascii="Wingdings" w:hAnsi="Wingdings" w:hint="default"/>
      </w:rPr>
    </w:lvl>
    <w:lvl w:ilvl="3" w:tplc="C3040588">
      <w:start w:val="1"/>
      <w:numFmt w:val="bullet"/>
      <w:lvlText w:val=""/>
      <w:lvlJc w:val="left"/>
      <w:pPr>
        <w:ind w:left="2880" w:hanging="360"/>
      </w:pPr>
      <w:rPr>
        <w:rFonts w:ascii="Symbol" w:hAnsi="Symbol" w:hint="default"/>
      </w:rPr>
    </w:lvl>
    <w:lvl w:ilvl="4" w:tplc="A0045DF4">
      <w:start w:val="1"/>
      <w:numFmt w:val="bullet"/>
      <w:lvlText w:val="o"/>
      <w:lvlJc w:val="left"/>
      <w:pPr>
        <w:ind w:left="3600" w:hanging="360"/>
      </w:pPr>
      <w:rPr>
        <w:rFonts w:ascii="Courier New" w:hAnsi="Courier New" w:hint="default"/>
      </w:rPr>
    </w:lvl>
    <w:lvl w:ilvl="5" w:tplc="BA84FF56">
      <w:start w:val="1"/>
      <w:numFmt w:val="bullet"/>
      <w:lvlText w:val=""/>
      <w:lvlJc w:val="left"/>
      <w:pPr>
        <w:ind w:left="4320" w:hanging="360"/>
      </w:pPr>
      <w:rPr>
        <w:rFonts w:ascii="Wingdings" w:hAnsi="Wingdings" w:hint="default"/>
      </w:rPr>
    </w:lvl>
    <w:lvl w:ilvl="6" w:tplc="1EEE0EE4">
      <w:start w:val="1"/>
      <w:numFmt w:val="bullet"/>
      <w:lvlText w:val=""/>
      <w:lvlJc w:val="left"/>
      <w:pPr>
        <w:ind w:left="5040" w:hanging="360"/>
      </w:pPr>
      <w:rPr>
        <w:rFonts w:ascii="Symbol" w:hAnsi="Symbol" w:hint="default"/>
      </w:rPr>
    </w:lvl>
    <w:lvl w:ilvl="7" w:tplc="95B495FC">
      <w:start w:val="1"/>
      <w:numFmt w:val="bullet"/>
      <w:lvlText w:val="o"/>
      <w:lvlJc w:val="left"/>
      <w:pPr>
        <w:ind w:left="5760" w:hanging="360"/>
      </w:pPr>
      <w:rPr>
        <w:rFonts w:ascii="Courier New" w:hAnsi="Courier New" w:hint="default"/>
      </w:rPr>
    </w:lvl>
    <w:lvl w:ilvl="8" w:tplc="78EEB322">
      <w:start w:val="1"/>
      <w:numFmt w:val="bullet"/>
      <w:lvlText w:val=""/>
      <w:lvlJc w:val="left"/>
      <w:pPr>
        <w:ind w:left="6480" w:hanging="360"/>
      </w:pPr>
      <w:rPr>
        <w:rFonts w:ascii="Wingdings" w:hAnsi="Wingdings" w:hint="default"/>
      </w:rPr>
    </w:lvl>
  </w:abstractNum>
  <w:abstractNum w:abstractNumId="88" w15:restartNumberingAfterBreak="0">
    <w:nsid w:val="799943CB"/>
    <w:multiLevelType w:val="hybridMultilevel"/>
    <w:tmpl w:val="4CC2118E"/>
    <w:lvl w:ilvl="0" w:tplc="C2908920">
      <w:start w:val="1"/>
      <w:numFmt w:val="decimal"/>
      <w:lvlText w:val="%1."/>
      <w:lvlJc w:val="left"/>
      <w:pPr>
        <w:ind w:left="720" w:hanging="360"/>
      </w:pPr>
    </w:lvl>
    <w:lvl w:ilvl="1" w:tplc="0DB8CF94">
      <w:start w:val="4"/>
      <w:numFmt w:val="lowerLetter"/>
      <w:lvlText w:val="%2."/>
      <w:lvlJc w:val="left"/>
      <w:pPr>
        <w:ind w:left="1440" w:hanging="360"/>
      </w:pPr>
      <w:rPr>
        <w:rFonts w:ascii="Calibri" w:hAnsi="Calibri" w:hint="default"/>
      </w:rPr>
    </w:lvl>
    <w:lvl w:ilvl="2" w:tplc="E3585420">
      <w:start w:val="1"/>
      <w:numFmt w:val="lowerRoman"/>
      <w:lvlText w:val="%3."/>
      <w:lvlJc w:val="right"/>
      <w:pPr>
        <w:ind w:left="2160" w:hanging="180"/>
      </w:pPr>
    </w:lvl>
    <w:lvl w:ilvl="3" w:tplc="DF348CC4">
      <w:start w:val="1"/>
      <w:numFmt w:val="decimal"/>
      <w:lvlText w:val="%4."/>
      <w:lvlJc w:val="left"/>
      <w:pPr>
        <w:ind w:left="2880" w:hanging="360"/>
      </w:pPr>
    </w:lvl>
    <w:lvl w:ilvl="4" w:tplc="CE4021BE">
      <w:start w:val="1"/>
      <w:numFmt w:val="lowerLetter"/>
      <w:lvlText w:val="%5."/>
      <w:lvlJc w:val="left"/>
      <w:pPr>
        <w:ind w:left="3600" w:hanging="360"/>
      </w:pPr>
    </w:lvl>
    <w:lvl w:ilvl="5" w:tplc="DA684E02">
      <w:start w:val="1"/>
      <w:numFmt w:val="lowerRoman"/>
      <w:lvlText w:val="%6."/>
      <w:lvlJc w:val="right"/>
      <w:pPr>
        <w:ind w:left="4320" w:hanging="180"/>
      </w:pPr>
    </w:lvl>
    <w:lvl w:ilvl="6" w:tplc="13727496">
      <w:start w:val="1"/>
      <w:numFmt w:val="decimal"/>
      <w:lvlText w:val="%7."/>
      <w:lvlJc w:val="left"/>
      <w:pPr>
        <w:ind w:left="5040" w:hanging="360"/>
      </w:pPr>
    </w:lvl>
    <w:lvl w:ilvl="7" w:tplc="F9B2B0D0">
      <w:start w:val="1"/>
      <w:numFmt w:val="lowerLetter"/>
      <w:lvlText w:val="%8."/>
      <w:lvlJc w:val="left"/>
      <w:pPr>
        <w:ind w:left="5760" w:hanging="360"/>
      </w:pPr>
    </w:lvl>
    <w:lvl w:ilvl="8" w:tplc="A6A8E564">
      <w:start w:val="1"/>
      <w:numFmt w:val="lowerRoman"/>
      <w:lvlText w:val="%9."/>
      <w:lvlJc w:val="right"/>
      <w:pPr>
        <w:ind w:left="6480" w:hanging="180"/>
      </w:pPr>
    </w:lvl>
  </w:abstractNum>
  <w:abstractNum w:abstractNumId="89" w15:restartNumberingAfterBreak="0">
    <w:nsid w:val="7A805042"/>
    <w:multiLevelType w:val="hybridMultilevel"/>
    <w:tmpl w:val="995CFCCA"/>
    <w:lvl w:ilvl="0" w:tplc="FFFFFFFF">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0" w15:restartNumberingAfterBreak="0">
    <w:nsid w:val="7B875CCD"/>
    <w:multiLevelType w:val="hybridMultilevel"/>
    <w:tmpl w:val="FC469702"/>
    <w:lvl w:ilvl="0" w:tplc="8B2CACE2">
      <w:start w:val="1"/>
      <w:numFmt w:val="lowerLetter"/>
      <w:lvlText w:val="%1."/>
      <w:lvlJc w:val="left"/>
      <w:pPr>
        <w:ind w:left="1080" w:hanging="360"/>
      </w:pPr>
    </w:lvl>
    <w:lvl w:ilvl="1" w:tplc="F2788500">
      <w:start w:val="1"/>
      <w:numFmt w:val="lowerLetter"/>
      <w:lvlText w:val="%2."/>
      <w:lvlJc w:val="left"/>
      <w:pPr>
        <w:ind w:left="1800" w:hanging="360"/>
      </w:pPr>
    </w:lvl>
    <w:lvl w:ilvl="2" w:tplc="CE0C3498">
      <w:start w:val="1"/>
      <w:numFmt w:val="lowerRoman"/>
      <w:lvlText w:val="%3."/>
      <w:lvlJc w:val="right"/>
      <w:pPr>
        <w:ind w:left="2520" w:hanging="180"/>
      </w:pPr>
    </w:lvl>
    <w:lvl w:ilvl="3" w:tplc="1CEA8518">
      <w:start w:val="1"/>
      <w:numFmt w:val="decimal"/>
      <w:lvlText w:val="%4."/>
      <w:lvlJc w:val="left"/>
      <w:pPr>
        <w:ind w:left="3240" w:hanging="360"/>
      </w:pPr>
    </w:lvl>
    <w:lvl w:ilvl="4" w:tplc="71984FE8">
      <w:start w:val="1"/>
      <w:numFmt w:val="lowerLetter"/>
      <w:lvlText w:val="%5."/>
      <w:lvlJc w:val="left"/>
      <w:pPr>
        <w:ind w:left="3960" w:hanging="360"/>
      </w:pPr>
    </w:lvl>
    <w:lvl w:ilvl="5" w:tplc="D7EAC8F6">
      <w:start w:val="1"/>
      <w:numFmt w:val="lowerRoman"/>
      <w:lvlText w:val="%6."/>
      <w:lvlJc w:val="right"/>
      <w:pPr>
        <w:ind w:left="4680" w:hanging="180"/>
      </w:pPr>
    </w:lvl>
    <w:lvl w:ilvl="6" w:tplc="19E00D40">
      <w:start w:val="1"/>
      <w:numFmt w:val="decimal"/>
      <w:lvlText w:val="%7."/>
      <w:lvlJc w:val="left"/>
      <w:pPr>
        <w:ind w:left="5400" w:hanging="360"/>
      </w:pPr>
    </w:lvl>
    <w:lvl w:ilvl="7" w:tplc="B37AC564">
      <w:start w:val="1"/>
      <w:numFmt w:val="lowerLetter"/>
      <w:lvlText w:val="%8."/>
      <w:lvlJc w:val="left"/>
      <w:pPr>
        <w:ind w:left="6120" w:hanging="360"/>
      </w:pPr>
    </w:lvl>
    <w:lvl w:ilvl="8" w:tplc="3C3E8B90">
      <w:start w:val="1"/>
      <w:numFmt w:val="lowerRoman"/>
      <w:lvlText w:val="%9."/>
      <w:lvlJc w:val="right"/>
      <w:pPr>
        <w:ind w:left="6840" w:hanging="180"/>
      </w:pPr>
    </w:lvl>
  </w:abstractNum>
  <w:abstractNum w:abstractNumId="91" w15:restartNumberingAfterBreak="0">
    <w:nsid w:val="7B931A6F"/>
    <w:multiLevelType w:val="hybridMultilevel"/>
    <w:tmpl w:val="0128D08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2" w15:restartNumberingAfterBreak="0">
    <w:nsid w:val="7C4D3AA3"/>
    <w:multiLevelType w:val="multilevel"/>
    <w:tmpl w:val="4358FBB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3" w15:restartNumberingAfterBreak="0">
    <w:nsid w:val="7E10597E"/>
    <w:multiLevelType w:val="hybridMultilevel"/>
    <w:tmpl w:val="CB56404E"/>
    <w:lvl w:ilvl="0" w:tplc="698208EA">
      <w:start w:val="1"/>
      <w:numFmt w:val="decimal"/>
      <w:lvlText w:val="%1."/>
      <w:lvlJc w:val="left"/>
      <w:pPr>
        <w:ind w:left="720" w:hanging="360"/>
      </w:pPr>
    </w:lvl>
    <w:lvl w:ilvl="1" w:tplc="46848A18">
      <w:start w:val="1"/>
      <w:numFmt w:val="lowerLetter"/>
      <w:lvlText w:val="%2."/>
      <w:lvlJc w:val="left"/>
      <w:pPr>
        <w:ind w:left="1440" w:hanging="360"/>
      </w:pPr>
    </w:lvl>
    <w:lvl w:ilvl="2" w:tplc="459864EA">
      <w:start w:val="1"/>
      <w:numFmt w:val="lowerRoman"/>
      <w:lvlText w:val="%3."/>
      <w:lvlJc w:val="right"/>
      <w:pPr>
        <w:ind w:left="2160" w:hanging="180"/>
      </w:pPr>
    </w:lvl>
    <w:lvl w:ilvl="3" w:tplc="DF5A3DA0">
      <w:start w:val="1"/>
      <w:numFmt w:val="decimal"/>
      <w:lvlText w:val="%4."/>
      <w:lvlJc w:val="left"/>
      <w:pPr>
        <w:ind w:left="2880" w:hanging="360"/>
      </w:pPr>
    </w:lvl>
    <w:lvl w:ilvl="4" w:tplc="91DA05EE">
      <w:start w:val="1"/>
      <w:numFmt w:val="lowerLetter"/>
      <w:lvlText w:val="%5."/>
      <w:lvlJc w:val="left"/>
      <w:pPr>
        <w:ind w:left="3600" w:hanging="360"/>
      </w:pPr>
    </w:lvl>
    <w:lvl w:ilvl="5" w:tplc="D0D4CDB8">
      <w:start w:val="1"/>
      <w:numFmt w:val="lowerRoman"/>
      <w:lvlText w:val="%6."/>
      <w:lvlJc w:val="right"/>
      <w:pPr>
        <w:ind w:left="4320" w:hanging="180"/>
      </w:pPr>
    </w:lvl>
    <w:lvl w:ilvl="6" w:tplc="89643970">
      <w:start w:val="1"/>
      <w:numFmt w:val="decimal"/>
      <w:lvlText w:val="%7."/>
      <w:lvlJc w:val="left"/>
      <w:pPr>
        <w:ind w:left="5040" w:hanging="360"/>
      </w:pPr>
    </w:lvl>
    <w:lvl w:ilvl="7" w:tplc="DC1E15B2">
      <w:start w:val="1"/>
      <w:numFmt w:val="lowerLetter"/>
      <w:lvlText w:val="%8."/>
      <w:lvlJc w:val="left"/>
      <w:pPr>
        <w:ind w:left="5760" w:hanging="360"/>
      </w:pPr>
    </w:lvl>
    <w:lvl w:ilvl="8" w:tplc="BF34DD80">
      <w:start w:val="1"/>
      <w:numFmt w:val="lowerRoman"/>
      <w:lvlText w:val="%9."/>
      <w:lvlJc w:val="right"/>
      <w:pPr>
        <w:ind w:left="6480" w:hanging="180"/>
      </w:pPr>
    </w:lvl>
  </w:abstractNum>
  <w:num w:numId="1" w16cid:durableId="1078283425">
    <w:abstractNumId w:val="48"/>
  </w:num>
  <w:num w:numId="2" w16cid:durableId="1437746111">
    <w:abstractNumId w:val="67"/>
  </w:num>
  <w:num w:numId="3" w16cid:durableId="1679117752">
    <w:abstractNumId w:val="28"/>
  </w:num>
  <w:num w:numId="4" w16cid:durableId="1460732379">
    <w:abstractNumId w:val="72"/>
  </w:num>
  <w:num w:numId="5" w16cid:durableId="1456023032">
    <w:abstractNumId w:val="70"/>
  </w:num>
  <w:num w:numId="6" w16cid:durableId="2050106416">
    <w:abstractNumId w:val="31"/>
  </w:num>
  <w:num w:numId="7" w16cid:durableId="1615865242">
    <w:abstractNumId w:val="18"/>
  </w:num>
  <w:num w:numId="8" w16cid:durableId="524053832">
    <w:abstractNumId w:val="5"/>
  </w:num>
  <w:num w:numId="9" w16cid:durableId="1156844169">
    <w:abstractNumId w:val="36"/>
  </w:num>
  <w:num w:numId="10" w16cid:durableId="568882164">
    <w:abstractNumId w:val="14"/>
  </w:num>
  <w:num w:numId="11" w16cid:durableId="559438418">
    <w:abstractNumId w:val="27"/>
  </w:num>
  <w:num w:numId="12" w16cid:durableId="935596574">
    <w:abstractNumId w:val="16"/>
  </w:num>
  <w:num w:numId="13" w16cid:durableId="5063805">
    <w:abstractNumId w:val="7"/>
  </w:num>
  <w:num w:numId="14" w16cid:durableId="1724139003">
    <w:abstractNumId w:val="61"/>
  </w:num>
  <w:num w:numId="15" w16cid:durableId="521364808">
    <w:abstractNumId w:val="9"/>
  </w:num>
  <w:num w:numId="16" w16cid:durableId="531769338">
    <w:abstractNumId w:val="53"/>
  </w:num>
  <w:num w:numId="17" w16cid:durableId="683048928">
    <w:abstractNumId w:val="88"/>
  </w:num>
  <w:num w:numId="18" w16cid:durableId="853226277">
    <w:abstractNumId w:val="4"/>
  </w:num>
  <w:num w:numId="19" w16cid:durableId="1557660152">
    <w:abstractNumId w:val="26"/>
  </w:num>
  <w:num w:numId="20" w16cid:durableId="1298292958">
    <w:abstractNumId w:val="3"/>
  </w:num>
  <w:num w:numId="21" w16cid:durableId="355161342">
    <w:abstractNumId w:val="50"/>
  </w:num>
  <w:num w:numId="22" w16cid:durableId="1936940925">
    <w:abstractNumId w:val="52"/>
  </w:num>
  <w:num w:numId="23" w16cid:durableId="39598713">
    <w:abstractNumId w:val="32"/>
  </w:num>
  <w:num w:numId="24" w16cid:durableId="2143187290">
    <w:abstractNumId w:val="79"/>
  </w:num>
  <w:num w:numId="25" w16cid:durableId="1319921071">
    <w:abstractNumId w:val="74"/>
  </w:num>
  <w:num w:numId="26" w16cid:durableId="802969749">
    <w:abstractNumId w:val="75"/>
  </w:num>
  <w:num w:numId="27" w16cid:durableId="1318456949">
    <w:abstractNumId w:val="37"/>
  </w:num>
  <w:num w:numId="28" w16cid:durableId="1980761545">
    <w:abstractNumId w:val="11"/>
  </w:num>
  <w:num w:numId="29" w16cid:durableId="472479585">
    <w:abstractNumId w:val="24"/>
  </w:num>
  <w:num w:numId="30" w16cid:durableId="1296595928">
    <w:abstractNumId w:val="47"/>
  </w:num>
  <w:num w:numId="31" w16cid:durableId="1212232892">
    <w:abstractNumId w:val="1"/>
  </w:num>
  <w:num w:numId="32" w16cid:durableId="188105438">
    <w:abstractNumId w:val="57"/>
  </w:num>
  <w:num w:numId="33" w16cid:durableId="93748556">
    <w:abstractNumId w:val="85"/>
  </w:num>
  <w:num w:numId="34" w16cid:durableId="936256388">
    <w:abstractNumId w:val="82"/>
  </w:num>
  <w:num w:numId="35" w16cid:durableId="1793134415">
    <w:abstractNumId w:val="19"/>
  </w:num>
  <w:num w:numId="36" w16cid:durableId="1834645319">
    <w:abstractNumId w:val="51"/>
  </w:num>
  <w:num w:numId="37" w16cid:durableId="278799409">
    <w:abstractNumId w:val="54"/>
  </w:num>
  <w:num w:numId="38" w16cid:durableId="181092806">
    <w:abstractNumId w:val="87"/>
  </w:num>
  <w:num w:numId="39" w16cid:durableId="1777947460">
    <w:abstractNumId w:val="80"/>
  </w:num>
  <w:num w:numId="40" w16cid:durableId="1768229636">
    <w:abstractNumId w:val="58"/>
  </w:num>
  <w:num w:numId="41" w16cid:durableId="804739002">
    <w:abstractNumId w:val="38"/>
  </w:num>
  <w:num w:numId="42" w16cid:durableId="1531798425">
    <w:abstractNumId w:val="68"/>
  </w:num>
  <w:num w:numId="43" w16cid:durableId="1954634823">
    <w:abstractNumId w:val="35"/>
  </w:num>
  <w:num w:numId="44" w16cid:durableId="1845976947">
    <w:abstractNumId w:val="92"/>
  </w:num>
  <w:num w:numId="45" w16cid:durableId="1983971367">
    <w:abstractNumId w:val="66"/>
  </w:num>
  <w:num w:numId="46" w16cid:durableId="616915715">
    <w:abstractNumId w:val="49"/>
  </w:num>
  <w:num w:numId="47" w16cid:durableId="1853184257">
    <w:abstractNumId w:val="44"/>
  </w:num>
  <w:num w:numId="48" w16cid:durableId="2011711058">
    <w:abstractNumId w:val="81"/>
  </w:num>
  <w:num w:numId="49" w16cid:durableId="1496992014">
    <w:abstractNumId w:val="45"/>
  </w:num>
  <w:num w:numId="50" w16cid:durableId="1157961038">
    <w:abstractNumId w:val="86"/>
  </w:num>
  <w:num w:numId="51" w16cid:durableId="1543399930">
    <w:abstractNumId w:val="0"/>
  </w:num>
  <w:num w:numId="52" w16cid:durableId="2033191599">
    <w:abstractNumId w:val="59"/>
  </w:num>
  <w:num w:numId="53" w16cid:durableId="954214028">
    <w:abstractNumId w:val="90"/>
  </w:num>
  <w:num w:numId="54" w16cid:durableId="719741900">
    <w:abstractNumId w:val="13"/>
  </w:num>
  <w:num w:numId="55" w16cid:durableId="2084059004">
    <w:abstractNumId w:val="23"/>
  </w:num>
  <w:num w:numId="56" w16cid:durableId="181942809">
    <w:abstractNumId w:val="71"/>
  </w:num>
  <w:num w:numId="57" w16cid:durableId="141968200">
    <w:abstractNumId w:val="71"/>
  </w:num>
  <w:num w:numId="58" w16cid:durableId="208960684">
    <w:abstractNumId w:val="40"/>
  </w:num>
  <w:num w:numId="59" w16cid:durableId="1550605927">
    <w:abstractNumId w:val="60"/>
  </w:num>
  <w:num w:numId="60" w16cid:durableId="2134128389">
    <w:abstractNumId w:val="89"/>
  </w:num>
  <w:num w:numId="61" w16cid:durableId="2117405371">
    <w:abstractNumId w:val="21"/>
  </w:num>
  <w:num w:numId="62" w16cid:durableId="1760560343">
    <w:abstractNumId w:val="56"/>
  </w:num>
  <w:num w:numId="63" w16cid:durableId="752315222">
    <w:abstractNumId w:val="91"/>
  </w:num>
  <w:num w:numId="64" w16cid:durableId="2015768079">
    <w:abstractNumId w:val="25"/>
  </w:num>
  <w:num w:numId="65" w16cid:durableId="1248415868">
    <w:abstractNumId w:val="78"/>
  </w:num>
  <w:num w:numId="66" w16cid:durableId="814487383">
    <w:abstractNumId w:val="8"/>
  </w:num>
  <w:num w:numId="67" w16cid:durableId="1094402872">
    <w:abstractNumId w:val="77"/>
  </w:num>
  <w:num w:numId="68" w16cid:durableId="848527026">
    <w:abstractNumId w:val="43"/>
  </w:num>
  <w:num w:numId="69" w16cid:durableId="1283653727">
    <w:abstractNumId w:val="46"/>
  </w:num>
  <w:num w:numId="70" w16cid:durableId="2029135563">
    <w:abstractNumId w:val="65"/>
  </w:num>
  <w:num w:numId="71" w16cid:durableId="237250194">
    <w:abstractNumId w:val="12"/>
  </w:num>
  <w:num w:numId="72" w16cid:durableId="1527210625">
    <w:abstractNumId w:val="39"/>
  </w:num>
  <w:num w:numId="73" w16cid:durableId="2010742669">
    <w:abstractNumId w:val="17"/>
  </w:num>
  <w:num w:numId="74" w16cid:durableId="2094013552">
    <w:abstractNumId w:val="63"/>
  </w:num>
  <w:num w:numId="75" w16cid:durableId="1143736940">
    <w:abstractNumId w:val="84"/>
  </w:num>
  <w:num w:numId="76" w16cid:durableId="1286043375">
    <w:abstractNumId w:val="69"/>
  </w:num>
  <w:num w:numId="77" w16cid:durableId="1028945274">
    <w:abstractNumId w:val="64"/>
  </w:num>
  <w:num w:numId="78" w16cid:durableId="310451366">
    <w:abstractNumId w:val="76"/>
  </w:num>
  <w:num w:numId="79" w16cid:durableId="930817239">
    <w:abstractNumId w:val="42"/>
  </w:num>
  <w:num w:numId="80" w16cid:durableId="1978218084">
    <w:abstractNumId w:val="55"/>
  </w:num>
  <w:num w:numId="81" w16cid:durableId="614406354">
    <w:abstractNumId w:val="41"/>
  </w:num>
  <w:num w:numId="82" w16cid:durableId="1614939874">
    <w:abstractNumId w:val="33"/>
  </w:num>
  <w:num w:numId="83" w16cid:durableId="1213348234">
    <w:abstractNumId w:val="30"/>
  </w:num>
  <w:num w:numId="84" w16cid:durableId="404230764">
    <w:abstractNumId w:val="29"/>
  </w:num>
  <w:num w:numId="85" w16cid:durableId="1798142699">
    <w:abstractNumId w:val="22"/>
  </w:num>
  <w:num w:numId="86" w16cid:durableId="1439564511">
    <w:abstractNumId w:val="34"/>
  </w:num>
  <w:num w:numId="87" w16cid:durableId="1255894731">
    <w:abstractNumId w:val="93"/>
  </w:num>
  <w:num w:numId="88" w16cid:durableId="1146313810">
    <w:abstractNumId w:val="20"/>
  </w:num>
  <w:num w:numId="89" w16cid:durableId="1269965111">
    <w:abstractNumId w:val="73"/>
  </w:num>
  <w:num w:numId="90" w16cid:durableId="1621299912">
    <w:abstractNumId w:val="83"/>
  </w:num>
  <w:num w:numId="91" w16cid:durableId="1059984042">
    <w:abstractNumId w:val="62"/>
  </w:num>
  <w:num w:numId="92" w16cid:durableId="776752638">
    <w:abstractNumId w:val="6"/>
  </w:num>
  <w:num w:numId="93" w16cid:durableId="1028795365">
    <w:abstractNumId w:val="2"/>
  </w:num>
  <w:num w:numId="94" w16cid:durableId="907153936">
    <w:abstractNumId w:val="15"/>
  </w:num>
  <w:num w:numId="95" w16cid:durableId="605230851">
    <w:abstractNumId w:val="10"/>
  </w:num>
  <w:numIdMacAtCleanup w:val="8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m Bryan">
    <w15:presenceInfo w15:providerId="AD" w15:userId="S::e1113632@u.nus.edu::6401683c-7c57-419d-b83e-382d7fa889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7FD"/>
    <w:rsid w:val="0000191D"/>
    <w:rsid w:val="000029ED"/>
    <w:rsid w:val="000030C2"/>
    <w:rsid w:val="00003C63"/>
    <w:rsid w:val="00004595"/>
    <w:rsid w:val="000048D8"/>
    <w:rsid w:val="00005BF2"/>
    <w:rsid w:val="00006A73"/>
    <w:rsid w:val="00011818"/>
    <w:rsid w:val="00011A83"/>
    <w:rsid w:val="00012D0A"/>
    <w:rsid w:val="00013F19"/>
    <w:rsid w:val="0001610B"/>
    <w:rsid w:val="00016358"/>
    <w:rsid w:val="000178E8"/>
    <w:rsid w:val="00020273"/>
    <w:rsid w:val="000217FF"/>
    <w:rsid w:val="00021D5E"/>
    <w:rsid w:val="000221E5"/>
    <w:rsid w:val="0002283A"/>
    <w:rsid w:val="00023066"/>
    <w:rsid w:val="00025409"/>
    <w:rsid w:val="0002710A"/>
    <w:rsid w:val="0003073B"/>
    <w:rsid w:val="00031A91"/>
    <w:rsid w:val="00032C56"/>
    <w:rsid w:val="0003355C"/>
    <w:rsid w:val="00034F97"/>
    <w:rsid w:val="00035905"/>
    <w:rsid w:val="0003634E"/>
    <w:rsid w:val="000365DA"/>
    <w:rsid w:val="00037D48"/>
    <w:rsid w:val="00041CF6"/>
    <w:rsid w:val="00042F1A"/>
    <w:rsid w:val="0004392C"/>
    <w:rsid w:val="00046AE6"/>
    <w:rsid w:val="00046E23"/>
    <w:rsid w:val="00046FBD"/>
    <w:rsid w:val="0005290B"/>
    <w:rsid w:val="0005322D"/>
    <w:rsid w:val="00053924"/>
    <w:rsid w:val="000549B5"/>
    <w:rsid w:val="0005575E"/>
    <w:rsid w:val="00057A40"/>
    <w:rsid w:val="00060AAF"/>
    <w:rsid w:val="000612E5"/>
    <w:rsid w:val="0006296D"/>
    <w:rsid w:val="0006299F"/>
    <w:rsid w:val="00065EF5"/>
    <w:rsid w:val="000668B9"/>
    <w:rsid w:val="000670FE"/>
    <w:rsid w:val="00070516"/>
    <w:rsid w:val="00070632"/>
    <w:rsid w:val="00071CAF"/>
    <w:rsid w:val="000720E1"/>
    <w:rsid w:val="000721EC"/>
    <w:rsid w:val="00075178"/>
    <w:rsid w:val="000753B8"/>
    <w:rsid w:val="00075A19"/>
    <w:rsid w:val="00079495"/>
    <w:rsid w:val="0007E6BE"/>
    <w:rsid w:val="00080F94"/>
    <w:rsid w:val="00081C32"/>
    <w:rsid w:val="00081D39"/>
    <w:rsid w:val="0008239F"/>
    <w:rsid w:val="00082998"/>
    <w:rsid w:val="000858F2"/>
    <w:rsid w:val="00085DA0"/>
    <w:rsid w:val="00086857"/>
    <w:rsid w:val="00090824"/>
    <w:rsid w:val="00092B0E"/>
    <w:rsid w:val="00096B62"/>
    <w:rsid w:val="0009726B"/>
    <w:rsid w:val="00097F6B"/>
    <w:rsid w:val="0009E781"/>
    <w:rsid w:val="000A01CE"/>
    <w:rsid w:val="000A0AE6"/>
    <w:rsid w:val="000A27FD"/>
    <w:rsid w:val="000A2C4E"/>
    <w:rsid w:val="000A3256"/>
    <w:rsid w:val="000A3EEC"/>
    <w:rsid w:val="000A40BC"/>
    <w:rsid w:val="000A4EE6"/>
    <w:rsid w:val="000A5149"/>
    <w:rsid w:val="000A5E99"/>
    <w:rsid w:val="000A66E1"/>
    <w:rsid w:val="000A691C"/>
    <w:rsid w:val="000B24AD"/>
    <w:rsid w:val="000B2754"/>
    <w:rsid w:val="000B3960"/>
    <w:rsid w:val="000B3F2E"/>
    <w:rsid w:val="000B5358"/>
    <w:rsid w:val="000B5C85"/>
    <w:rsid w:val="000B74AB"/>
    <w:rsid w:val="000C0CA8"/>
    <w:rsid w:val="000C355F"/>
    <w:rsid w:val="000C390D"/>
    <w:rsid w:val="000C44C6"/>
    <w:rsid w:val="000C6C27"/>
    <w:rsid w:val="000C6F84"/>
    <w:rsid w:val="000D0B52"/>
    <w:rsid w:val="000D19B8"/>
    <w:rsid w:val="000D1C67"/>
    <w:rsid w:val="000D2C4B"/>
    <w:rsid w:val="000D3783"/>
    <w:rsid w:val="000D3BA2"/>
    <w:rsid w:val="000D4121"/>
    <w:rsid w:val="000D6ACE"/>
    <w:rsid w:val="000E01E2"/>
    <w:rsid w:val="000E074B"/>
    <w:rsid w:val="000E0D02"/>
    <w:rsid w:val="000F01E0"/>
    <w:rsid w:val="000F08B6"/>
    <w:rsid w:val="000F3A19"/>
    <w:rsid w:val="000F3D19"/>
    <w:rsid w:val="000F44D2"/>
    <w:rsid w:val="000F54B9"/>
    <w:rsid w:val="000F551E"/>
    <w:rsid w:val="000F5565"/>
    <w:rsid w:val="000F5D47"/>
    <w:rsid w:val="000F6DE5"/>
    <w:rsid w:val="000F7425"/>
    <w:rsid w:val="000F7A80"/>
    <w:rsid w:val="000F7BAA"/>
    <w:rsid w:val="00100E00"/>
    <w:rsid w:val="00101296"/>
    <w:rsid w:val="00101A11"/>
    <w:rsid w:val="0010420C"/>
    <w:rsid w:val="00104500"/>
    <w:rsid w:val="00107609"/>
    <w:rsid w:val="00107614"/>
    <w:rsid w:val="00114443"/>
    <w:rsid w:val="00115A38"/>
    <w:rsid w:val="001166A4"/>
    <w:rsid w:val="001202D7"/>
    <w:rsid w:val="001203B4"/>
    <w:rsid w:val="001209C0"/>
    <w:rsid w:val="00121463"/>
    <w:rsid w:val="00121E4F"/>
    <w:rsid w:val="001224A6"/>
    <w:rsid w:val="00123465"/>
    <w:rsid w:val="00124B71"/>
    <w:rsid w:val="00125968"/>
    <w:rsid w:val="00127B9E"/>
    <w:rsid w:val="001303AC"/>
    <w:rsid w:val="001326DB"/>
    <w:rsid w:val="00132EA1"/>
    <w:rsid w:val="00133624"/>
    <w:rsid w:val="00136398"/>
    <w:rsid w:val="0013692B"/>
    <w:rsid w:val="00137BBB"/>
    <w:rsid w:val="00140AB7"/>
    <w:rsid w:val="001412F0"/>
    <w:rsid w:val="001441F1"/>
    <w:rsid w:val="0014553C"/>
    <w:rsid w:val="00145562"/>
    <w:rsid w:val="00146449"/>
    <w:rsid w:val="00147CEF"/>
    <w:rsid w:val="0015029B"/>
    <w:rsid w:val="00151373"/>
    <w:rsid w:val="00152544"/>
    <w:rsid w:val="00153F80"/>
    <w:rsid w:val="00154AD4"/>
    <w:rsid w:val="00154C4E"/>
    <w:rsid w:val="0015518A"/>
    <w:rsid w:val="00155538"/>
    <w:rsid w:val="00156966"/>
    <w:rsid w:val="00156B33"/>
    <w:rsid w:val="001572BD"/>
    <w:rsid w:val="00157A5D"/>
    <w:rsid w:val="00166527"/>
    <w:rsid w:val="0016723E"/>
    <w:rsid w:val="00167DCE"/>
    <w:rsid w:val="00171BC7"/>
    <w:rsid w:val="00172322"/>
    <w:rsid w:val="0017402B"/>
    <w:rsid w:val="00174C65"/>
    <w:rsid w:val="0017623E"/>
    <w:rsid w:val="0017627C"/>
    <w:rsid w:val="001774D3"/>
    <w:rsid w:val="00177F1B"/>
    <w:rsid w:val="00177FAC"/>
    <w:rsid w:val="0018153D"/>
    <w:rsid w:val="00181EA8"/>
    <w:rsid w:val="00182233"/>
    <w:rsid w:val="00183E88"/>
    <w:rsid w:val="00187EF4"/>
    <w:rsid w:val="00190454"/>
    <w:rsid w:val="001912BC"/>
    <w:rsid w:val="00193987"/>
    <w:rsid w:val="00194D28"/>
    <w:rsid w:val="00195495"/>
    <w:rsid w:val="00195EBD"/>
    <w:rsid w:val="001A4DC4"/>
    <w:rsid w:val="001A55B1"/>
    <w:rsid w:val="001A5F24"/>
    <w:rsid w:val="001A6FB0"/>
    <w:rsid w:val="001A72F2"/>
    <w:rsid w:val="001B0762"/>
    <w:rsid w:val="001B1C13"/>
    <w:rsid w:val="001B3616"/>
    <w:rsid w:val="001B5961"/>
    <w:rsid w:val="001B5D19"/>
    <w:rsid w:val="001B6144"/>
    <w:rsid w:val="001B64DC"/>
    <w:rsid w:val="001B6DBC"/>
    <w:rsid w:val="001B7039"/>
    <w:rsid w:val="001B70F4"/>
    <w:rsid w:val="001C01AF"/>
    <w:rsid w:val="001C05D6"/>
    <w:rsid w:val="001C070F"/>
    <w:rsid w:val="001C0B4A"/>
    <w:rsid w:val="001C1638"/>
    <w:rsid w:val="001C16F2"/>
    <w:rsid w:val="001C4AFE"/>
    <w:rsid w:val="001C5DB0"/>
    <w:rsid w:val="001C6B1B"/>
    <w:rsid w:val="001C6FE5"/>
    <w:rsid w:val="001C6FFA"/>
    <w:rsid w:val="001C7162"/>
    <w:rsid w:val="001D1856"/>
    <w:rsid w:val="001D2DFA"/>
    <w:rsid w:val="001D3BB5"/>
    <w:rsid w:val="001D4C67"/>
    <w:rsid w:val="001D6057"/>
    <w:rsid w:val="001D6ED8"/>
    <w:rsid w:val="001D7958"/>
    <w:rsid w:val="001E02DA"/>
    <w:rsid w:val="001E15BE"/>
    <w:rsid w:val="001E185D"/>
    <w:rsid w:val="001E20DA"/>
    <w:rsid w:val="001E2FE5"/>
    <w:rsid w:val="001E48AF"/>
    <w:rsid w:val="001E48BC"/>
    <w:rsid w:val="001E6714"/>
    <w:rsid w:val="001E7045"/>
    <w:rsid w:val="001E7291"/>
    <w:rsid w:val="001F1022"/>
    <w:rsid w:val="001F13D4"/>
    <w:rsid w:val="001F1BEE"/>
    <w:rsid w:val="001F2AEB"/>
    <w:rsid w:val="001F392F"/>
    <w:rsid w:val="001F45F9"/>
    <w:rsid w:val="001F4D98"/>
    <w:rsid w:val="001F4F2C"/>
    <w:rsid w:val="001F688D"/>
    <w:rsid w:val="001F6DA3"/>
    <w:rsid w:val="001F7EF4"/>
    <w:rsid w:val="001FE5A0"/>
    <w:rsid w:val="002020B7"/>
    <w:rsid w:val="00202106"/>
    <w:rsid w:val="002021CA"/>
    <w:rsid w:val="00204879"/>
    <w:rsid w:val="00205782"/>
    <w:rsid w:val="0020692F"/>
    <w:rsid w:val="00207B1F"/>
    <w:rsid w:val="0021076B"/>
    <w:rsid w:val="0021186A"/>
    <w:rsid w:val="00212F00"/>
    <w:rsid w:val="00213AF8"/>
    <w:rsid w:val="00213B9E"/>
    <w:rsid w:val="00213C8C"/>
    <w:rsid w:val="0021775B"/>
    <w:rsid w:val="002178E7"/>
    <w:rsid w:val="00217EF8"/>
    <w:rsid w:val="00223E83"/>
    <w:rsid w:val="00224CC0"/>
    <w:rsid w:val="0022569D"/>
    <w:rsid w:val="0022577D"/>
    <w:rsid w:val="002260DE"/>
    <w:rsid w:val="002266C0"/>
    <w:rsid w:val="00232A3F"/>
    <w:rsid w:val="002340D6"/>
    <w:rsid w:val="00234BF9"/>
    <w:rsid w:val="00234D15"/>
    <w:rsid w:val="00236187"/>
    <w:rsid w:val="002377CF"/>
    <w:rsid w:val="00240AF5"/>
    <w:rsid w:val="0024438E"/>
    <w:rsid w:val="00244EF1"/>
    <w:rsid w:val="00250867"/>
    <w:rsid w:val="002525C9"/>
    <w:rsid w:val="00254602"/>
    <w:rsid w:val="002555C4"/>
    <w:rsid w:val="0025658A"/>
    <w:rsid w:val="00257820"/>
    <w:rsid w:val="0026245B"/>
    <w:rsid w:val="00265067"/>
    <w:rsid w:val="0026521C"/>
    <w:rsid w:val="0026532D"/>
    <w:rsid w:val="00265688"/>
    <w:rsid w:val="00266CCD"/>
    <w:rsid w:val="00267D17"/>
    <w:rsid w:val="0027043A"/>
    <w:rsid w:val="002720C0"/>
    <w:rsid w:val="002731A3"/>
    <w:rsid w:val="00274918"/>
    <w:rsid w:val="00275639"/>
    <w:rsid w:val="0027680C"/>
    <w:rsid w:val="00276B8C"/>
    <w:rsid w:val="002808B5"/>
    <w:rsid w:val="00280A5F"/>
    <w:rsid w:val="00281894"/>
    <w:rsid w:val="00282228"/>
    <w:rsid w:val="00285F71"/>
    <w:rsid w:val="0028753C"/>
    <w:rsid w:val="002877C7"/>
    <w:rsid w:val="00292EE2"/>
    <w:rsid w:val="00294296"/>
    <w:rsid w:val="00296E7C"/>
    <w:rsid w:val="002974A3"/>
    <w:rsid w:val="002A08FB"/>
    <w:rsid w:val="002A13A4"/>
    <w:rsid w:val="002A1894"/>
    <w:rsid w:val="002A1ED3"/>
    <w:rsid w:val="002A4F91"/>
    <w:rsid w:val="002A717D"/>
    <w:rsid w:val="002B0B90"/>
    <w:rsid w:val="002B104A"/>
    <w:rsid w:val="002B208A"/>
    <w:rsid w:val="002B2F5F"/>
    <w:rsid w:val="002B541D"/>
    <w:rsid w:val="002B5559"/>
    <w:rsid w:val="002B7AE2"/>
    <w:rsid w:val="002B7D51"/>
    <w:rsid w:val="002C0099"/>
    <w:rsid w:val="002C28C1"/>
    <w:rsid w:val="002C3092"/>
    <w:rsid w:val="002C54BF"/>
    <w:rsid w:val="002C56A3"/>
    <w:rsid w:val="002D2522"/>
    <w:rsid w:val="002D2CD7"/>
    <w:rsid w:val="002D4840"/>
    <w:rsid w:val="002D6ADF"/>
    <w:rsid w:val="002E2669"/>
    <w:rsid w:val="002E31D4"/>
    <w:rsid w:val="002E412A"/>
    <w:rsid w:val="002E7282"/>
    <w:rsid w:val="002E7614"/>
    <w:rsid w:val="002E7C46"/>
    <w:rsid w:val="002F13B0"/>
    <w:rsid w:val="002F14E9"/>
    <w:rsid w:val="002F3A64"/>
    <w:rsid w:val="002F3ACE"/>
    <w:rsid w:val="002F6FAF"/>
    <w:rsid w:val="003021DF"/>
    <w:rsid w:val="0030298E"/>
    <w:rsid w:val="00302FCD"/>
    <w:rsid w:val="00306F95"/>
    <w:rsid w:val="00307E87"/>
    <w:rsid w:val="00311304"/>
    <w:rsid w:val="00311ACC"/>
    <w:rsid w:val="00311E22"/>
    <w:rsid w:val="003135E3"/>
    <w:rsid w:val="00316A31"/>
    <w:rsid w:val="00320D41"/>
    <w:rsid w:val="00322691"/>
    <w:rsid w:val="003244BA"/>
    <w:rsid w:val="0032576B"/>
    <w:rsid w:val="00325B7D"/>
    <w:rsid w:val="00326173"/>
    <w:rsid w:val="003263F1"/>
    <w:rsid w:val="00326F7B"/>
    <w:rsid w:val="00327492"/>
    <w:rsid w:val="00333D73"/>
    <w:rsid w:val="0033432B"/>
    <w:rsid w:val="003357A1"/>
    <w:rsid w:val="00341562"/>
    <w:rsid w:val="00341A66"/>
    <w:rsid w:val="00346572"/>
    <w:rsid w:val="003503B0"/>
    <w:rsid w:val="00352786"/>
    <w:rsid w:val="003539E5"/>
    <w:rsid w:val="00353A87"/>
    <w:rsid w:val="00353F11"/>
    <w:rsid w:val="00354A6E"/>
    <w:rsid w:val="0035620D"/>
    <w:rsid w:val="003606DC"/>
    <w:rsid w:val="00361D87"/>
    <w:rsid w:val="00365C6A"/>
    <w:rsid w:val="003679EB"/>
    <w:rsid w:val="0037007C"/>
    <w:rsid w:val="00370186"/>
    <w:rsid w:val="003715FF"/>
    <w:rsid w:val="00371937"/>
    <w:rsid w:val="003769C3"/>
    <w:rsid w:val="003771BF"/>
    <w:rsid w:val="00377B23"/>
    <w:rsid w:val="00377F37"/>
    <w:rsid w:val="003804F0"/>
    <w:rsid w:val="003829BE"/>
    <w:rsid w:val="0038364B"/>
    <w:rsid w:val="00385937"/>
    <w:rsid w:val="0038632D"/>
    <w:rsid w:val="00386CAB"/>
    <w:rsid w:val="00387532"/>
    <w:rsid w:val="00390A9A"/>
    <w:rsid w:val="00390B68"/>
    <w:rsid w:val="003939C3"/>
    <w:rsid w:val="003940EB"/>
    <w:rsid w:val="00395365"/>
    <w:rsid w:val="00395C37"/>
    <w:rsid w:val="00397704"/>
    <w:rsid w:val="003A312F"/>
    <w:rsid w:val="003A37F6"/>
    <w:rsid w:val="003A3B97"/>
    <w:rsid w:val="003A5CB3"/>
    <w:rsid w:val="003A6D52"/>
    <w:rsid w:val="003B2D05"/>
    <w:rsid w:val="003B36AD"/>
    <w:rsid w:val="003B6E61"/>
    <w:rsid w:val="003B6E73"/>
    <w:rsid w:val="003B736C"/>
    <w:rsid w:val="003C0EE6"/>
    <w:rsid w:val="003C3C1B"/>
    <w:rsid w:val="003C6275"/>
    <w:rsid w:val="003C6756"/>
    <w:rsid w:val="003C7E10"/>
    <w:rsid w:val="003D28AB"/>
    <w:rsid w:val="003D5C3A"/>
    <w:rsid w:val="003E0F6F"/>
    <w:rsid w:val="003E27FB"/>
    <w:rsid w:val="003E408D"/>
    <w:rsid w:val="003E584B"/>
    <w:rsid w:val="003E75B6"/>
    <w:rsid w:val="003F0530"/>
    <w:rsid w:val="003F088E"/>
    <w:rsid w:val="003F22CA"/>
    <w:rsid w:val="003F3234"/>
    <w:rsid w:val="003F48CE"/>
    <w:rsid w:val="003F4EDD"/>
    <w:rsid w:val="003F6001"/>
    <w:rsid w:val="003F7138"/>
    <w:rsid w:val="00401796"/>
    <w:rsid w:val="00401F9F"/>
    <w:rsid w:val="00402025"/>
    <w:rsid w:val="00402D1C"/>
    <w:rsid w:val="00403AEF"/>
    <w:rsid w:val="00404557"/>
    <w:rsid w:val="004067D8"/>
    <w:rsid w:val="004125D3"/>
    <w:rsid w:val="0041752E"/>
    <w:rsid w:val="0042039A"/>
    <w:rsid w:val="0042109C"/>
    <w:rsid w:val="004214FA"/>
    <w:rsid w:val="004220FB"/>
    <w:rsid w:val="0042259B"/>
    <w:rsid w:val="00422874"/>
    <w:rsid w:val="00426477"/>
    <w:rsid w:val="00427A7B"/>
    <w:rsid w:val="0043106F"/>
    <w:rsid w:val="004311A1"/>
    <w:rsid w:val="004313DA"/>
    <w:rsid w:val="0043204E"/>
    <w:rsid w:val="004327D5"/>
    <w:rsid w:val="00433384"/>
    <w:rsid w:val="00433F43"/>
    <w:rsid w:val="0043454C"/>
    <w:rsid w:val="00435A0A"/>
    <w:rsid w:val="004361FF"/>
    <w:rsid w:val="004362C9"/>
    <w:rsid w:val="00437382"/>
    <w:rsid w:val="00437734"/>
    <w:rsid w:val="0043782B"/>
    <w:rsid w:val="00442B46"/>
    <w:rsid w:val="004435E3"/>
    <w:rsid w:val="00445C13"/>
    <w:rsid w:val="00446CFD"/>
    <w:rsid w:val="00450247"/>
    <w:rsid w:val="004513B2"/>
    <w:rsid w:val="00451B04"/>
    <w:rsid w:val="004530B9"/>
    <w:rsid w:val="004532F4"/>
    <w:rsid w:val="00455258"/>
    <w:rsid w:val="00455A9E"/>
    <w:rsid w:val="00461130"/>
    <w:rsid w:val="00461D77"/>
    <w:rsid w:val="00461E31"/>
    <w:rsid w:val="00462DC1"/>
    <w:rsid w:val="004633E3"/>
    <w:rsid w:val="0046554D"/>
    <w:rsid w:val="00466C95"/>
    <w:rsid w:val="00466EF3"/>
    <w:rsid w:val="00467AD6"/>
    <w:rsid w:val="00467E7B"/>
    <w:rsid w:val="00470EEB"/>
    <w:rsid w:val="0047155F"/>
    <w:rsid w:val="004726F8"/>
    <w:rsid w:val="00473692"/>
    <w:rsid w:val="00474B8A"/>
    <w:rsid w:val="0048099B"/>
    <w:rsid w:val="00481842"/>
    <w:rsid w:val="00491C05"/>
    <w:rsid w:val="00492FFB"/>
    <w:rsid w:val="004930B7"/>
    <w:rsid w:val="004937C4"/>
    <w:rsid w:val="00494D28"/>
    <w:rsid w:val="004954AB"/>
    <w:rsid w:val="004954F2"/>
    <w:rsid w:val="00495B40"/>
    <w:rsid w:val="004A12C6"/>
    <w:rsid w:val="004A2085"/>
    <w:rsid w:val="004A2237"/>
    <w:rsid w:val="004A3294"/>
    <w:rsid w:val="004A396E"/>
    <w:rsid w:val="004A3982"/>
    <w:rsid w:val="004A4C80"/>
    <w:rsid w:val="004A6D18"/>
    <w:rsid w:val="004A73D5"/>
    <w:rsid w:val="004A7D04"/>
    <w:rsid w:val="004B19FA"/>
    <w:rsid w:val="004B6696"/>
    <w:rsid w:val="004C05A8"/>
    <w:rsid w:val="004C2C34"/>
    <w:rsid w:val="004C4121"/>
    <w:rsid w:val="004C52FE"/>
    <w:rsid w:val="004C6AB3"/>
    <w:rsid w:val="004C7970"/>
    <w:rsid w:val="004C7AA9"/>
    <w:rsid w:val="004D0312"/>
    <w:rsid w:val="004D0B4A"/>
    <w:rsid w:val="004D0E7B"/>
    <w:rsid w:val="004D1BEA"/>
    <w:rsid w:val="004D3056"/>
    <w:rsid w:val="004D3DD6"/>
    <w:rsid w:val="004E19B3"/>
    <w:rsid w:val="004E2A95"/>
    <w:rsid w:val="004E3B62"/>
    <w:rsid w:val="004E6ECC"/>
    <w:rsid w:val="004F1A93"/>
    <w:rsid w:val="004F360D"/>
    <w:rsid w:val="004F6767"/>
    <w:rsid w:val="005000C0"/>
    <w:rsid w:val="005004F3"/>
    <w:rsid w:val="00502AA1"/>
    <w:rsid w:val="00503F35"/>
    <w:rsid w:val="005045FA"/>
    <w:rsid w:val="00504BCC"/>
    <w:rsid w:val="005054EE"/>
    <w:rsid w:val="00505864"/>
    <w:rsid w:val="00511E22"/>
    <w:rsid w:val="005129F4"/>
    <w:rsid w:val="005135DC"/>
    <w:rsid w:val="00516629"/>
    <w:rsid w:val="0052004E"/>
    <w:rsid w:val="005204C7"/>
    <w:rsid w:val="00520F81"/>
    <w:rsid w:val="00521C4A"/>
    <w:rsid w:val="005224AB"/>
    <w:rsid w:val="00522D72"/>
    <w:rsid w:val="00523E4D"/>
    <w:rsid w:val="00525187"/>
    <w:rsid w:val="005251C0"/>
    <w:rsid w:val="00525D96"/>
    <w:rsid w:val="005276B4"/>
    <w:rsid w:val="00531D74"/>
    <w:rsid w:val="0053262F"/>
    <w:rsid w:val="0053306C"/>
    <w:rsid w:val="00534012"/>
    <w:rsid w:val="005350BF"/>
    <w:rsid w:val="00535E00"/>
    <w:rsid w:val="00537642"/>
    <w:rsid w:val="00541B50"/>
    <w:rsid w:val="005427B6"/>
    <w:rsid w:val="0054394E"/>
    <w:rsid w:val="00543C9E"/>
    <w:rsid w:val="005458BC"/>
    <w:rsid w:val="0054754C"/>
    <w:rsid w:val="00547C87"/>
    <w:rsid w:val="00551CC4"/>
    <w:rsid w:val="00552595"/>
    <w:rsid w:val="00552D0D"/>
    <w:rsid w:val="00553BF9"/>
    <w:rsid w:val="00555BE2"/>
    <w:rsid w:val="0055613B"/>
    <w:rsid w:val="00560125"/>
    <w:rsid w:val="00560CBD"/>
    <w:rsid w:val="00560ED3"/>
    <w:rsid w:val="00562071"/>
    <w:rsid w:val="00563BBF"/>
    <w:rsid w:val="0056435B"/>
    <w:rsid w:val="0056579F"/>
    <w:rsid w:val="00566875"/>
    <w:rsid w:val="00566EAD"/>
    <w:rsid w:val="00566FE8"/>
    <w:rsid w:val="00567B7C"/>
    <w:rsid w:val="00570827"/>
    <w:rsid w:val="00572234"/>
    <w:rsid w:val="00573841"/>
    <w:rsid w:val="00574095"/>
    <w:rsid w:val="00575239"/>
    <w:rsid w:val="00576AF6"/>
    <w:rsid w:val="005776FF"/>
    <w:rsid w:val="00577D63"/>
    <w:rsid w:val="005801BF"/>
    <w:rsid w:val="00582BC5"/>
    <w:rsid w:val="00586C7F"/>
    <w:rsid w:val="005926C7"/>
    <w:rsid w:val="005929F3"/>
    <w:rsid w:val="005959DE"/>
    <w:rsid w:val="00596600"/>
    <w:rsid w:val="00596FFA"/>
    <w:rsid w:val="005A02DF"/>
    <w:rsid w:val="005A04A9"/>
    <w:rsid w:val="005A05A0"/>
    <w:rsid w:val="005A12C3"/>
    <w:rsid w:val="005A1564"/>
    <w:rsid w:val="005A3E89"/>
    <w:rsid w:val="005A64C4"/>
    <w:rsid w:val="005B1345"/>
    <w:rsid w:val="005B2414"/>
    <w:rsid w:val="005B26C5"/>
    <w:rsid w:val="005B2872"/>
    <w:rsid w:val="005B449F"/>
    <w:rsid w:val="005B589D"/>
    <w:rsid w:val="005B59CF"/>
    <w:rsid w:val="005B65BF"/>
    <w:rsid w:val="005B71C9"/>
    <w:rsid w:val="005B777A"/>
    <w:rsid w:val="005B7E96"/>
    <w:rsid w:val="005C0289"/>
    <w:rsid w:val="005C1265"/>
    <w:rsid w:val="005C1E1C"/>
    <w:rsid w:val="005C2330"/>
    <w:rsid w:val="005C334D"/>
    <w:rsid w:val="005C3762"/>
    <w:rsid w:val="005C466B"/>
    <w:rsid w:val="005C64E9"/>
    <w:rsid w:val="005C64F1"/>
    <w:rsid w:val="005C72A1"/>
    <w:rsid w:val="005D0A4D"/>
    <w:rsid w:val="005D19A0"/>
    <w:rsid w:val="005D2299"/>
    <w:rsid w:val="005D26B8"/>
    <w:rsid w:val="005D320D"/>
    <w:rsid w:val="005D38C4"/>
    <w:rsid w:val="005D5392"/>
    <w:rsid w:val="005D7C5F"/>
    <w:rsid w:val="005E1F40"/>
    <w:rsid w:val="005E207C"/>
    <w:rsid w:val="005E4E05"/>
    <w:rsid w:val="005E57D4"/>
    <w:rsid w:val="005E79CC"/>
    <w:rsid w:val="005F0F92"/>
    <w:rsid w:val="005F14EA"/>
    <w:rsid w:val="005F2679"/>
    <w:rsid w:val="005F5D25"/>
    <w:rsid w:val="005F6520"/>
    <w:rsid w:val="006000D9"/>
    <w:rsid w:val="006023EE"/>
    <w:rsid w:val="00605DBB"/>
    <w:rsid w:val="00607EDF"/>
    <w:rsid w:val="006101ED"/>
    <w:rsid w:val="006105C7"/>
    <w:rsid w:val="00610CA8"/>
    <w:rsid w:val="00611549"/>
    <w:rsid w:val="00613557"/>
    <w:rsid w:val="00614DE5"/>
    <w:rsid w:val="0061769F"/>
    <w:rsid w:val="00620872"/>
    <w:rsid w:val="00620BB3"/>
    <w:rsid w:val="00621710"/>
    <w:rsid w:val="006222F0"/>
    <w:rsid w:val="0062256B"/>
    <w:rsid w:val="00623B6E"/>
    <w:rsid w:val="00624968"/>
    <w:rsid w:val="00625FAD"/>
    <w:rsid w:val="00626505"/>
    <w:rsid w:val="006266AD"/>
    <w:rsid w:val="0063292E"/>
    <w:rsid w:val="00634538"/>
    <w:rsid w:val="0063751F"/>
    <w:rsid w:val="00637587"/>
    <w:rsid w:val="006375C0"/>
    <w:rsid w:val="00637763"/>
    <w:rsid w:val="0064047A"/>
    <w:rsid w:val="0064081C"/>
    <w:rsid w:val="00644CA5"/>
    <w:rsid w:val="00646C36"/>
    <w:rsid w:val="00651257"/>
    <w:rsid w:val="00651AE7"/>
    <w:rsid w:val="00651EFA"/>
    <w:rsid w:val="006524B6"/>
    <w:rsid w:val="00652DBD"/>
    <w:rsid w:val="00655C74"/>
    <w:rsid w:val="006567F4"/>
    <w:rsid w:val="00656E82"/>
    <w:rsid w:val="00657A5E"/>
    <w:rsid w:val="0066088E"/>
    <w:rsid w:val="00662639"/>
    <w:rsid w:val="00663E4D"/>
    <w:rsid w:val="00663E9B"/>
    <w:rsid w:val="00665703"/>
    <w:rsid w:val="00666B35"/>
    <w:rsid w:val="00667113"/>
    <w:rsid w:val="0067159D"/>
    <w:rsid w:val="00674A53"/>
    <w:rsid w:val="00676625"/>
    <w:rsid w:val="00676926"/>
    <w:rsid w:val="006816B7"/>
    <w:rsid w:val="00681B6F"/>
    <w:rsid w:val="006824D9"/>
    <w:rsid w:val="0068296D"/>
    <w:rsid w:val="00682F15"/>
    <w:rsid w:val="00684F73"/>
    <w:rsid w:val="00685905"/>
    <w:rsid w:val="0068604C"/>
    <w:rsid w:val="00691423"/>
    <w:rsid w:val="00693E0A"/>
    <w:rsid w:val="006953A4"/>
    <w:rsid w:val="00695596"/>
    <w:rsid w:val="0069694B"/>
    <w:rsid w:val="006A1D4F"/>
    <w:rsid w:val="006A5BED"/>
    <w:rsid w:val="006A5D2B"/>
    <w:rsid w:val="006A5E79"/>
    <w:rsid w:val="006A5E93"/>
    <w:rsid w:val="006A6916"/>
    <w:rsid w:val="006A6FC9"/>
    <w:rsid w:val="006A7036"/>
    <w:rsid w:val="006A7309"/>
    <w:rsid w:val="006B27D4"/>
    <w:rsid w:val="006B39C7"/>
    <w:rsid w:val="006B6954"/>
    <w:rsid w:val="006C0EDE"/>
    <w:rsid w:val="006C2619"/>
    <w:rsid w:val="006C2A62"/>
    <w:rsid w:val="006C3588"/>
    <w:rsid w:val="006C451F"/>
    <w:rsid w:val="006C5337"/>
    <w:rsid w:val="006C5AD3"/>
    <w:rsid w:val="006C642B"/>
    <w:rsid w:val="006C77F5"/>
    <w:rsid w:val="006D087A"/>
    <w:rsid w:val="006D184D"/>
    <w:rsid w:val="006D1B64"/>
    <w:rsid w:val="006D2021"/>
    <w:rsid w:val="006D234C"/>
    <w:rsid w:val="006E4431"/>
    <w:rsid w:val="006E4B11"/>
    <w:rsid w:val="006E59CE"/>
    <w:rsid w:val="006F00F6"/>
    <w:rsid w:val="006F0911"/>
    <w:rsid w:val="006F23C4"/>
    <w:rsid w:val="006F26E1"/>
    <w:rsid w:val="006F2C26"/>
    <w:rsid w:val="006F47E5"/>
    <w:rsid w:val="006F4F51"/>
    <w:rsid w:val="006F5B6C"/>
    <w:rsid w:val="006F65A2"/>
    <w:rsid w:val="006F7EE8"/>
    <w:rsid w:val="00701E0E"/>
    <w:rsid w:val="007032F3"/>
    <w:rsid w:val="00704E18"/>
    <w:rsid w:val="0070699F"/>
    <w:rsid w:val="00711CB2"/>
    <w:rsid w:val="00712F58"/>
    <w:rsid w:val="0071552F"/>
    <w:rsid w:val="0071616A"/>
    <w:rsid w:val="007161BE"/>
    <w:rsid w:val="007163E7"/>
    <w:rsid w:val="00716521"/>
    <w:rsid w:val="00716C70"/>
    <w:rsid w:val="00717713"/>
    <w:rsid w:val="0072024B"/>
    <w:rsid w:val="00720833"/>
    <w:rsid w:val="00721503"/>
    <w:rsid w:val="007233F3"/>
    <w:rsid w:val="00723A86"/>
    <w:rsid w:val="00726D57"/>
    <w:rsid w:val="00727D2E"/>
    <w:rsid w:val="00730201"/>
    <w:rsid w:val="00730C86"/>
    <w:rsid w:val="00731D70"/>
    <w:rsid w:val="00733CDB"/>
    <w:rsid w:val="007409DF"/>
    <w:rsid w:val="00740A6F"/>
    <w:rsid w:val="00742C76"/>
    <w:rsid w:val="007455FC"/>
    <w:rsid w:val="00747FAF"/>
    <w:rsid w:val="00750A27"/>
    <w:rsid w:val="007540B9"/>
    <w:rsid w:val="00754160"/>
    <w:rsid w:val="007571C6"/>
    <w:rsid w:val="007576F5"/>
    <w:rsid w:val="00761FB9"/>
    <w:rsid w:val="00762C34"/>
    <w:rsid w:val="00763E84"/>
    <w:rsid w:val="00763F7B"/>
    <w:rsid w:val="00765C37"/>
    <w:rsid w:val="007661FC"/>
    <w:rsid w:val="0077044B"/>
    <w:rsid w:val="00771BC4"/>
    <w:rsid w:val="00773C2F"/>
    <w:rsid w:val="00775453"/>
    <w:rsid w:val="0077725F"/>
    <w:rsid w:val="0077788B"/>
    <w:rsid w:val="0078227C"/>
    <w:rsid w:val="007828FB"/>
    <w:rsid w:val="00782A8A"/>
    <w:rsid w:val="0078413B"/>
    <w:rsid w:val="00784741"/>
    <w:rsid w:val="00784C35"/>
    <w:rsid w:val="007868C0"/>
    <w:rsid w:val="007906CC"/>
    <w:rsid w:val="00790A5A"/>
    <w:rsid w:val="00796E43"/>
    <w:rsid w:val="007A0985"/>
    <w:rsid w:val="007A18B2"/>
    <w:rsid w:val="007A29E6"/>
    <w:rsid w:val="007A3975"/>
    <w:rsid w:val="007A3F4F"/>
    <w:rsid w:val="007A563D"/>
    <w:rsid w:val="007A6053"/>
    <w:rsid w:val="007A67C0"/>
    <w:rsid w:val="007A7142"/>
    <w:rsid w:val="007A7A3B"/>
    <w:rsid w:val="007B10F5"/>
    <w:rsid w:val="007B2CF1"/>
    <w:rsid w:val="007B3A09"/>
    <w:rsid w:val="007B4FAA"/>
    <w:rsid w:val="007B6456"/>
    <w:rsid w:val="007C23C8"/>
    <w:rsid w:val="007C2C85"/>
    <w:rsid w:val="007C339F"/>
    <w:rsid w:val="007C73A3"/>
    <w:rsid w:val="007D1B48"/>
    <w:rsid w:val="007D4326"/>
    <w:rsid w:val="007D5EA5"/>
    <w:rsid w:val="007D6482"/>
    <w:rsid w:val="007D77AF"/>
    <w:rsid w:val="007D7895"/>
    <w:rsid w:val="007D7996"/>
    <w:rsid w:val="007E14A6"/>
    <w:rsid w:val="007E2029"/>
    <w:rsid w:val="007E3CE9"/>
    <w:rsid w:val="007E49CE"/>
    <w:rsid w:val="007E53BE"/>
    <w:rsid w:val="007E73AD"/>
    <w:rsid w:val="007F216D"/>
    <w:rsid w:val="007F266F"/>
    <w:rsid w:val="007F3341"/>
    <w:rsid w:val="007F3E15"/>
    <w:rsid w:val="007F42AE"/>
    <w:rsid w:val="007F60B0"/>
    <w:rsid w:val="007F6357"/>
    <w:rsid w:val="007F6887"/>
    <w:rsid w:val="007F7A57"/>
    <w:rsid w:val="008029FC"/>
    <w:rsid w:val="0080395F"/>
    <w:rsid w:val="00803F98"/>
    <w:rsid w:val="00806EE0"/>
    <w:rsid w:val="00807E8E"/>
    <w:rsid w:val="00813417"/>
    <w:rsid w:val="00814251"/>
    <w:rsid w:val="008149B7"/>
    <w:rsid w:val="00815EB3"/>
    <w:rsid w:val="00815F96"/>
    <w:rsid w:val="008160F1"/>
    <w:rsid w:val="00816922"/>
    <w:rsid w:val="00816BB5"/>
    <w:rsid w:val="008204BB"/>
    <w:rsid w:val="00820858"/>
    <w:rsid w:val="00822936"/>
    <w:rsid w:val="00822D62"/>
    <w:rsid w:val="00824AAB"/>
    <w:rsid w:val="00824CB1"/>
    <w:rsid w:val="0082529D"/>
    <w:rsid w:val="0082665F"/>
    <w:rsid w:val="0083137D"/>
    <w:rsid w:val="00831778"/>
    <w:rsid w:val="00831F1D"/>
    <w:rsid w:val="0083311F"/>
    <w:rsid w:val="00834C28"/>
    <w:rsid w:val="0083658B"/>
    <w:rsid w:val="00840C59"/>
    <w:rsid w:val="008450DA"/>
    <w:rsid w:val="00846461"/>
    <w:rsid w:val="008478A7"/>
    <w:rsid w:val="00850444"/>
    <w:rsid w:val="00850D31"/>
    <w:rsid w:val="00852308"/>
    <w:rsid w:val="00852556"/>
    <w:rsid w:val="0085435F"/>
    <w:rsid w:val="0085533F"/>
    <w:rsid w:val="008571CA"/>
    <w:rsid w:val="0086055F"/>
    <w:rsid w:val="00862374"/>
    <w:rsid w:val="008623EC"/>
    <w:rsid w:val="00863924"/>
    <w:rsid w:val="00863CB2"/>
    <w:rsid w:val="008659DC"/>
    <w:rsid w:val="00866BA8"/>
    <w:rsid w:val="00867C19"/>
    <w:rsid w:val="00870405"/>
    <w:rsid w:val="00871E65"/>
    <w:rsid w:val="008721F3"/>
    <w:rsid w:val="0087245D"/>
    <w:rsid w:val="00872FC2"/>
    <w:rsid w:val="0087457B"/>
    <w:rsid w:val="00875CFC"/>
    <w:rsid w:val="00876C5F"/>
    <w:rsid w:val="00877DDA"/>
    <w:rsid w:val="00880581"/>
    <w:rsid w:val="0088353D"/>
    <w:rsid w:val="0088423E"/>
    <w:rsid w:val="00884B54"/>
    <w:rsid w:val="008910B7"/>
    <w:rsid w:val="00893ECF"/>
    <w:rsid w:val="008958BA"/>
    <w:rsid w:val="00896CEF"/>
    <w:rsid w:val="008A0070"/>
    <w:rsid w:val="008A37AF"/>
    <w:rsid w:val="008A5BA1"/>
    <w:rsid w:val="008B058E"/>
    <w:rsid w:val="008B1455"/>
    <w:rsid w:val="008B2D1C"/>
    <w:rsid w:val="008B368F"/>
    <w:rsid w:val="008B4673"/>
    <w:rsid w:val="008B4BD0"/>
    <w:rsid w:val="008B5B07"/>
    <w:rsid w:val="008B6619"/>
    <w:rsid w:val="008B6691"/>
    <w:rsid w:val="008B6EB7"/>
    <w:rsid w:val="008B7594"/>
    <w:rsid w:val="008C0076"/>
    <w:rsid w:val="008C0362"/>
    <w:rsid w:val="008C0D27"/>
    <w:rsid w:val="008C1991"/>
    <w:rsid w:val="008C366A"/>
    <w:rsid w:val="008C465F"/>
    <w:rsid w:val="008C61E1"/>
    <w:rsid w:val="008C672D"/>
    <w:rsid w:val="008D089E"/>
    <w:rsid w:val="008D1F96"/>
    <w:rsid w:val="008D4AB9"/>
    <w:rsid w:val="008D7854"/>
    <w:rsid w:val="008D7AAF"/>
    <w:rsid w:val="008E003B"/>
    <w:rsid w:val="008E01D3"/>
    <w:rsid w:val="008E0D33"/>
    <w:rsid w:val="008E40D4"/>
    <w:rsid w:val="008E4A7A"/>
    <w:rsid w:val="008E55AC"/>
    <w:rsid w:val="008F03EE"/>
    <w:rsid w:val="008F0D44"/>
    <w:rsid w:val="008F0E6F"/>
    <w:rsid w:val="008F12EB"/>
    <w:rsid w:val="008F4CA8"/>
    <w:rsid w:val="008F5B91"/>
    <w:rsid w:val="008F65FF"/>
    <w:rsid w:val="008F67DB"/>
    <w:rsid w:val="008F6F25"/>
    <w:rsid w:val="008F7A78"/>
    <w:rsid w:val="00901686"/>
    <w:rsid w:val="00902AD4"/>
    <w:rsid w:val="00902F86"/>
    <w:rsid w:val="009032B1"/>
    <w:rsid w:val="00903E72"/>
    <w:rsid w:val="00904D76"/>
    <w:rsid w:val="009072EA"/>
    <w:rsid w:val="00907A8A"/>
    <w:rsid w:val="00910C2C"/>
    <w:rsid w:val="00911DF3"/>
    <w:rsid w:val="00912CE8"/>
    <w:rsid w:val="00915C1B"/>
    <w:rsid w:val="00916261"/>
    <w:rsid w:val="00916302"/>
    <w:rsid w:val="009163A9"/>
    <w:rsid w:val="009165BA"/>
    <w:rsid w:val="00916DE9"/>
    <w:rsid w:val="00917206"/>
    <w:rsid w:val="0092065E"/>
    <w:rsid w:val="00923791"/>
    <w:rsid w:val="0092444E"/>
    <w:rsid w:val="0093085A"/>
    <w:rsid w:val="009322FC"/>
    <w:rsid w:val="00932594"/>
    <w:rsid w:val="009328C4"/>
    <w:rsid w:val="00934B48"/>
    <w:rsid w:val="009369E4"/>
    <w:rsid w:val="00936C47"/>
    <w:rsid w:val="009371B2"/>
    <w:rsid w:val="0094139E"/>
    <w:rsid w:val="0094164B"/>
    <w:rsid w:val="00941DCD"/>
    <w:rsid w:val="00941DDE"/>
    <w:rsid w:val="009441CD"/>
    <w:rsid w:val="0094527B"/>
    <w:rsid w:val="00945B98"/>
    <w:rsid w:val="00946E02"/>
    <w:rsid w:val="00947E4E"/>
    <w:rsid w:val="00951CDD"/>
    <w:rsid w:val="00951E60"/>
    <w:rsid w:val="00952F33"/>
    <w:rsid w:val="009533D4"/>
    <w:rsid w:val="00955C5F"/>
    <w:rsid w:val="0095672C"/>
    <w:rsid w:val="00956F3E"/>
    <w:rsid w:val="00961FE8"/>
    <w:rsid w:val="00964DD0"/>
    <w:rsid w:val="00965B6C"/>
    <w:rsid w:val="009660E6"/>
    <w:rsid w:val="00966A37"/>
    <w:rsid w:val="009676E2"/>
    <w:rsid w:val="009719F3"/>
    <w:rsid w:val="00972DF2"/>
    <w:rsid w:val="00981E7E"/>
    <w:rsid w:val="00982A86"/>
    <w:rsid w:val="00985375"/>
    <w:rsid w:val="009855F3"/>
    <w:rsid w:val="009858FF"/>
    <w:rsid w:val="00985E4B"/>
    <w:rsid w:val="00986FFE"/>
    <w:rsid w:val="009870C4"/>
    <w:rsid w:val="009920BA"/>
    <w:rsid w:val="0099409F"/>
    <w:rsid w:val="0099415D"/>
    <w:rsid w:val="00995C30"/>
    <w:rsid w:val="009962BA"/>
    <w:rsid w:val="009963F1"/>
    <w:rsid w:val="0099671B"/>
    <w:rsid w:val="0099682B"/>
    <w:rsid w:val="0099713D"/>
    <w:rsid w:val="009A040C"/>
    <w:rsid w:val="009A0A56"/>
    <w:rsid w:val="009A0BCC"/>
    <w:rsid w:val="009A0FD8"/>
    <w:rsid w:val="009A14CC"/>
    <w:rsid w:val="009A191C"/>
    <w:rsid w:val="009A2645"/>
    <w:rsid w:val="009A2E5D"/>
    <w:rsid w:val="009A3338"/>
    <w:rsid w:val="009A36C0"/>
    <w:rsid w:val="009A6757"/>
    <w:rsid w:val="009B12FD"/>
    <w:rsid w:val="009B15D4"/>
    <w:rsid w:val="009B27F0"/>
    <w:rsid w:val="009B6529"/>
    <w:rsid w:val="009B79E2"/>
    <w:rsid w:val="009B7D96"/>
    <w:rsid w:val="009C0273"/>
    <w:rsid w:val="009C3F2A"/>
    <w:rsid w:val="009C65BF"/>
    <w:rsid w:val="009D0B26"/>
    <w:rsid w:val="009D1118"/>
    <w:rsid w:val="009D2A3F"/>
    <w:rsid w:val="009D37E2"/>
    <w:rsid w:val="009D4EBA"/>
    <w:rsid w:val="009D5DD7"/>
    <w:rsid w:val="009D6470"/>
    <w:rsid w:val="009D6B5F"/>
    <w:rsid w:val="009D7628"/>
    <w:rsid w:val="009D7B2B"/>
    <w:rsid w:val="009E21F1"/>
    <w:rsid w:val="009E2AE5"/>
    <w:rsid w:val="009E44F0"/>
    <w:rsid w:val="009E4D25"/>
    <w:rsid w:val="009E526C"/>
    <w:rsid w:val="009E6442"/>
    <w:rsid w:val="009E76CA"/>
    <w:rsid w:val="009F00E8"/>
    <w:rsid w:val="009F037A"/>
    <w:rsid w:val="009F0C71"/>
    <w:rsid w:val="009F0C7D"/>
    <w:rsid w:val="009F4057"/>
    <w:rsid w:val="009F5D07"/>
    <w:rsid w:val="009F6B36"/>
    <w:rsid w:val="00A01DB9"/>
    <w:rsid w:val="00A02E62"/>
    <w:rsid w:val="00A05476"/>
    <w:rsid w:val="00A05595"/>
    <w:rsid w:val="00A056A0"/>
    <w:rsid w:val="00A05E60"/>
    <w:rsid w:val="00A06BD4"/>
    <w:rsid w:val="00A071C2"/>
    <w:rsid w:val="00A07B47"/>
    <w:rsid w:val="00A104E3"/>
    <w:rsid w:val="00A105FD"/>
    <w:rsid w:val="00A15673"/>
    <w:rsid w:val="00A1798E"/>
    <w:rsid w:val="00A204DE"/>
    <w:rsid w:val="00A204E7"/>
    <w:rsid w:val="00A2075B"/>
    <w:rsid w:val="00A20989"/>
    <w:rsid w:val="00A22006"/>
    <w:rsid w:val="00A23965"/>
    <w:rsid w:val="00A23B0B"/>
    <w:rsid w:val="00A23F12"/>
    <w:rsid w:val="00A2489B"/>
    <w:rsid w:val="00A24DFC"/>
    <w:rsid w:val="00A25435"/>
    <w:rsid w:val="00A258E3"/>
    <w:rsid w:val="00A26107"/>
    <w:rsid w:val="00A261DE"/>
    <w:rsid w:val="00A26300"/>
    <w:rsid w:val="00A30B58"/>
    <w:rsid w:val="00A341D2"/>
    <w:rsid w:val="00A35E7C"/>
    <w:rsid w:val="00A37A62"/>
    <w:rsid w:val="00A40FC9"/>
    <w:rsid w:val="00A4177A"/>
    <w:rsid w:val="00A42E8D"/>
    <w:rsid w:val="00A44097"/>
    <w:rsid w:val="00A475CD"/>
    <w:rsid w:val="00A4788D"/>
    <w:rsid w:val="00A529DF"/>
    <w:rsid w:val="00A529FA"/>
    <w:rsid w:val="00A52F10"/>
    <w:rsid w:val="00A53793"/>
    <w:rsid w:val="00A554E6"/>
    <w:rsid w:val="00A555DA"/>
    <w:rsid w:val="00A55CD3"/>
    <w:rsid w:val="00A564BD"/>
    <w:rsid w:val="00A56788"/>
    <w:rsid w:val="00A57247"/>
    <w:rsid w:val="00A60176"/>
    <w:rsid w:val="00A6029D"/>
    <w:rsid w:val="00A60DEA"/>
    <w:rsid w:val="00A61EDF"/>
    <w:rsid w:val="00A63C6D"/>
    <w:rsid w:val="00A6636E"/>
    <w:rsid w:val="00A66E84"/>
    <w:rsid w:val="00A67EFD"/>
    <w:rsid w:val="00A704A7"/>
    <w:rsid w:val="00A707D2"/>
    <w:rsid w:val="00A70F7D"/>
    <w:rsid w:val="00A711B4"/>
    <w:rsid w:val="00A71718"/>
    <w:rsid w:val="00A72CF8"/>
    <w:rsid w:val="00A72F31"/>
    <w:rsid w:val="00A73EEA"/>
    <w:rsid w:val="00A75182"/>
    <w:rsid w:val="00A764DC"/>
    <w:rsid w:val="00A766C3"/>
    <w:rsid w:val="00A8276E"/>
    <w:rsid w:val="00A840FD"/>
    <w:rsid w:val="00A8492B"/>
    <w:rsid w:val="00A849C6"/>
    <w:rsid w:val="00A87FD4"/>
    <w:rsid w:val="00A90B06"/>
    <w:rsid w:val="00A90C90"/>
    <w:rsid w:val="00A93BA0"/>
    <w:rsid w:val="00A94B1B"/>
    <w:rsid w:val="00A95A09"/>
    <w:rsid w:val="00A95BDD"/>
    <w:rsid w:val="00A960DD"/>
    <w:rsid w:val="00A97AEF"/>
    <w:rsid w:val="00AA21D3"/>
    <w:rsid w:val="00AA23A4"/>
    <w:rsid w:val="00AA36A1"/>
    <w:rsid w:val="00AA4014"/>
    <w:rsid w:val="00AA40D7"/>
    <w:rsid w:val="00AA4A02"/>
    <w:rsid w:val="00AA5CF1"/>
    <w:rsid w:val="00AA5FD3"/>
    <w:rsid w:val="00AB04D1"/>
    <w:rsid w:val="00AB28C1"/>
    <w:rsid w:val="00AC0F5F"/>
    <w:rsid w:val="00AC3C88"/>
    <w:rsid w:val="00AC596E"/>
    <w:rsid w:val="00AC6AB1"/>
    <w:rsid w:val="00AD0625"/>
    <w:rsid w:val="00AD082A"/>
    <w:rsid w:val="00AD08C5"/>
    <w:rsid w:val="00AD15EB"/>
    <w:rsid w:val="00AD24EF"/>
    <w:rsid w:val="00AD2E1F"/>
    <w:rsid w:val="00AD3A97"/>
    <w:rsid w:val="00AD4045"/>
    <w:rsid w:val="00AD66BC"/>
    <w:rsid w:val="00AD7792"/>
    <w:rsid w:val="00AD7B8B"/>
    <w:rsid w:val="00AE1006"/>
    <w:rsid w:val="00AE24BA"/>
    <w:rsid w:val="00AE3CE9"/>
    <w:rsid w:val="00AE3D5A"/>
    <w:rsid w:val="00AE4AF9"/>
    <w:rsid w:val="00AE4F41"/>
    <w:rsid w:val="00AE501E"/>
    <w:rsid w:val="00AE55F1"/>
    <w:rsid w:val="00AE6AE6"/>
    <w:rsid w:val="00AE6C3F"/>
    <w:rsid w:val="00AE6D03"/>
    <w:rsid w:val="00AE7046"/>
    <w:rsid w:val="00AE7D1D"/>
    <w:rsid w:val="00AE7FE0"/>
    <w:rsid w:val="00AF0242"/>
    <w:rsid w:val="00AF347D"/>
    <w:rsid w:val="00AF35F2"/>
    <w:rsid w:val="00AF4263"/>
    <w:rsid w:val="00B002F5"/>
    <w:rsid w:val="00B00475"/>
    <w:rsid w:val="00B006CC"/>
    <w:rsid w:val="00B01F55"/>
    <w:rsid w:val="00B020B7"/>
    <w:rsid w:val="00B02792"/>
    <w:rsid w:val="00B03463"/>
    <w:rsid w:val="00B05378"/>
    <w:rsid w:val="00B05B97"/>
    <w:rsid w:val="00B066D8"/>
    <w:rsid w:val="00B06756"/>
    <w:rsid w:val="00B067EC"/>
    <w:rsid w:val="00B07142"/>
    <w:rsid w:val="00B10122"/>
    <w:rsid w:val="00B10579"/>
    <w:rsid w:val="00B10A06"/>
    <w:rsid w:val="00B13CF4"/>
    <w:rsid w:val="00B152BE"/>
    <w:rsid w:val="00B160D9"/>
    <w:rsid w:val="00B17E9E"/>
    <w:rsid w:val="00B2024F"/>
    <w:rsid w:val="00B20C8D"/>
    <w:rsid w:val="00B2128C"/>
    <w:rsid w:val="00B21AF1"/>
    <w:rsid w:val="00B233B4"/>
    <w:rsid w:val="00B30C71"/>
    <w:rsid w:val="00B312F7"/>
    <w:rsid w:val="00B31A85"/>
    <w:rsid w:val="00B3234F"/>
    <w:rsid w:val="00B32DB9"/>
    <w:rsid w:val="00B3494D"/>
    <w:rsid w:val="00B3603B"/>
    <w:rsid w:val="00B407C0"/>
    <w:rsid w:val="00B41F59"/>
    <w:rsid w:val="00B42077"/>
    <w:rsid w:val="00B46E4B"/>
    <w:rsid w:val="00B475C2"/>
    <w:rsid w:val="00B535E7"/>
    <w:rsid w:val="00B538C8"/>
    <w:rsid w:val="00B55B5D"/>
    <w:rsid w:val="00B55D16"/>
    <w:rsid w:val="00B56B01"/>
    <w:rsid w:val="00B574B8"/>
    <w:rsid w:val="00B5CBF8"/>
    <w:rsid w:val="00B609DB"/>
    <w:rsid w:val="00B625F9"/>
    <w:rsid w:val="00B63801"/>
    <w:rsid w:val="00B63ADE"/>
    <w:rsid w:val="00B66ED3"/>
    <w:rsid w:val="00B6775D"/>
    <w:rsid w:val="00B67D12"/>
    <w:rsid w:val="00B71C98"/>
    <w:rsid w:val="00B72B95"/>
    <w:rsid w:val="00B736EC"/>
    <w:rsid w:val="00B73713"/>
    <w:rsid w:val="00B75415"/>
    <w:rsid w:val="00B765CD"/>
    <w:rsid w:val="00B818B1"/>
    <w:rsid w:val="00B821B6"/>
    <w:rsid w:val="00B839DA"/>
    <w:rsid w:val="00B83EF1"/>
    <w:rsid w:val="00B854A1"/>
    <w:rsid w:val="00B864B7"/>
    <w:rsid w:val="00B877C5"/>
    <w:rsid w:val="00B91A75"/>
    <w:rsid w:val="00B91B13"/>
    <w:rsid w:val="00B93453"/>
    <w:rsid w:val="00B94445"/>
    <w:rsid w:val="00B94713"/>
    <w:rsid w:val="00B95EEF"/>
    <w:rsid w:val="00BA25D0"/>
    <w:rsid w:val="00BA2960"/>
    <w:rsid w:val="00BA323D"/>
    <w:rsid w:val="00BA3303"/>
    <w:rsid w:val="00BA366F"/>
    <w:rsid w:val="00BA58CB"/>
    <w:rsid w:val="00BA6935"/>
    <w:rsid w:val="00BA74A3"/>
    <w:rsid w:val="00BB09F0"/>
    <w:rsid w:val="00BB0D85"/>
    <w:rsid w:val="00BB3043"/>
    <w:rsid w:val="00BB4093"/>
    <w:rsid w:val="00BB5EFF"/>
    <w:rsid w:val="00BB681A"/>
    <w:rsid w:val="00BB7350"/>
    <w:rsid w:val="00BC1282"/>
    <w:rsid w:val="00BC2C43"/>
    <w:rsid w:val="00BC4073"/>
    <w:rsid w:val="00BC4298"/>
    <w:rsid w:val="00BC5B48"/>
    <w:rsid w:val="00BC67A8"/>
    <w:rsid w:val="00BC6DD6"/>
    <w:rsid w:val="00BC72B7"/>
    <w:rsid w:val="00BC76BB"/>
    <w:rsid w:val="00BD03EC"/>
    <w:rsid w:val="00BD7630"/>
    <w:rsid w:val="00BE0588"/>
    <w:rsid w:val="00BE21FA"/>
    <w:rsid w:val="00BE2C3B"/>
    <w:rsid w:val="00BE3287"/>
    <w:rsid w:val="00BF06F3"/>
    <w:rsid w:val="00BF2875"/>
    <w:rsid w:val="00BF54C0"/>
    <w:rsid w:val="00BF55A7"/>
    <w:rsid w:val="00BF5830"/>
    <w:rsid w:val="00BF5C78"/>
    <w:rsid w:val="00BF6146"/>
    <w:rsid w:val="00BF6625"/>
    <w:rsid w:val="00BF716F"/>
    <w:rsid w:val="00C04E8A"/>
    <w:rsid w:val="00C05F73"/>
    <w:rsid w:val="00C10469"/>
    <w:rsid w:val="00C10676"/>
    <w:rsid w:val="00C11B8D"/>
    <w:rsid w:val="00C11E18"/>
    <w:rsid w:val="00C172B6"/>
    <w:rsid w:val="00C20947"/>
    <w:rsid w:val="00C2150A"/>
    <w:rsid w:val="00C22796"/>
    <w:rsid w:val="00C24375"/>
    <w:rsid w:val="00C260C9"/>
    <w:rsid w:val="00C2786B"/>
    <w:rsid w:val="00C3120D"/>
    <w:rsid w:val="00C3234E"/>
    <w:rsid w:val="00C32D1A"/>
    <w:rsid w:val="00C3311B"/>
    <w:rsid w:val="00C3394F"/>
    <w:rsid w:val="00C34022"/>
    <w:rsid w:val="00C34927"/>
    <w:rsid w:val="00C35E5A"/>
    <w:rsid w:val="00C36E60"/>
    <w:rsid w:val="00C37ACD"/>
    <w:rsid w:val="00C438A0"/>
    <w:rsid w:val="00C44121"/>
    <w:rsid w:val="00C449A4"/>
    <w:rsid w:val="00C45970"/>
    <w:rsid w:val="00C4601D"/>
    <w:rsid w:val="00C4638A"/>
    <w:rsid w:val="00C50D62"/>
    <w:rsid w:val="00C516D3"/>
    <w:rsid w:val="00C522DD"/>
    <w:rsid w:val="00C52610"/>
    <w:rsid w:val="00C539EB"/>
    <w:rsid w:val="00C55CFC"/>
    <w:rsid w:val="00C61258"/>
    <w:rsid w:val="00C61CB8"/>
    <w:rsid w:val="00C633E6"/>
    <w:rsid w:val="00C63A55"/>
    <w:rsid w:val="00C6544F"/>
    <w:rsid w:val="00C67F80"/>
    <w:rsid w:val="00C70CB4"/>
    <w:rsid w:val="00C71BDD"/>
    <w:rsid w:val="00C72137"/>
    <w:rsid w:val="00C7241F"/>
    <w:rsid w:val="00C72B76"/>
    <w:rsid w:val="00C74817"/>
    <w:rsid w:val="00C74FBC"/>
    <w:rsid w:val="00C813C0"/>
    <w:rsid w:val="00C81533"/>
    <w:rsid w:val="00C8156A"/>
    <w:rsid w:val="00C81F72"/>
    <w:rsid w:val="00C83C7E"/>
    <w:rsid w:val="00C83E9A"/>
    <w:rsid w:val="00C85DE9"/>
    <w:rsid w:val="00C86820"/>
    <w:rsid w:val="00C878B8"/>
    <w:rsid w:val="00C91D5D"/>
    <w:rsid w:val="00C91FBA"/>
    <w:rsid w:val="00C923D2"/>
    <w:rsid w:val="00C93FF1"/>
    <w:rsid w:val="00C942A0"/>
    <w:rsid w:val="00C97868"/>
    <w:rsid w:val="00C97CE8"/>
    <w:rsid w:val="00CA0B30"/>
    <w:rsid w:val="00CA1419"/>
    <w:rsid w:val="00CA465F"/>
    <w:rsid w:val="00CA637C"/>
    <w:rsid w:val="00CA98A6"/>
    <w:rsid w:val="00CB08CB"/>
    <w:rsid w:val="00CB2F43"/>
    <w:rsid w:val="00CB4C64"/>
    <w:rsid w:val="00CB6A8D"/>
    <w:rsid w:val="00CB7053"/>
    <w:rsid w:val="00CB7899"/>
    <w:rsid w:val="00CB7E84"/>
    <w:rsid w:val="00CC003D"/>
    <w:rsid w:val="00CC02BE"/>
    <w:rsid w:val="00CC07D7"/>
    <w:rsid w:val="00CC1366"/>
    <w:rsid w:val="00CC1399"/>
    <w:rsid w:val="00CC462D"/>
    <w:rsid w:val="00CC5642"/>
    <w:rsid w:val="00CC5C4D"/>
    <w:rsid w:val="00CD10AB"/>
    <w:rsid w:val="00CD32E2"/>
    <w:rsid w:val="00CD41AB"/>
    <w:rsid w:val="00CE049B"/>
    <w:rsid w:val="00CE0D6A"/>
    <w:rsid w:val="00CE10D5"/>
    <w:rsid w:val="00CE349E"/>
    <w:rsid w:val="00CE4FFB"/>
    <w:rsid w:val="00CE6B43"/>
    <w:rsid w:val="00CE7B82"/>
    <w:rsid w:val="00CF10F4"/>
    <w:rsid w:val="00CF2832"/>
    <w:rsid w:val="00CF50B8"/>
    <w:rsid w:val="00CF6DFE"/>
    <w:rsid w:val="00CF7D18"/>
    <w:rsid w:val="00D00A8F"/>
    <w:rsid w:val="00D00C24"/>
    <w:rsid w:val="00D0118E"/>
    <w:rsid w:val="00D01374"/>
    <w:rsid w:val="00D02C2B"/>
    <w:rsid w:val="00D02E66"/>
    <w:rsid w:val="00D05220"/>
    <w:rsid w:val="00D05769"/>
    <w:rsid w:val="00D059D9"/>
    <w:rsid w:val="00D05F78"/>
    <w:rsid w:val="00D10798"/>
    <w:rsid w:val="00D10A23"/>
    <w:rsid w:val="00D10BC3"/>
    <w:rsid w:val="00D115D6"/>
    <w:rsid w:val="00D13558"/>
    <w:rsid w:val="00D13D1C"/>
    <w:rsid w:val="00D14D35"/>
    <w:rsid w:val="00D14F3A"/>
    <w:rsid w:val="00D16266"/>
    <w:rsid w:val="00D168AB"/>
    <w:rsid w:val="00D1796A"/>
    <w:rsid w:val="00D2008C"/>
    <w:rsid w:val="00D203A2"/>
    <w:rsid w:val="00D20ADD"/>
    <w:rsid w:val="00D2189A"/>
    <w:rsid w:val="00D23CCF"/>
    <w:rsid w:val="00D25DF5"/>
    <w:rsid w:val="00D2777D"/>
    <w:rsid w:val="00D30C0F"/>
    <w:rsid w:val="00D33555"/>
    <w:rsid w:val="00D3538A"/>
    <w:rsid w:val="00D366EA"/>
    <w:rsid w:val="00D36906"/>
    <w:rsid w:val="00D372D1"/>
    <w:rsid w:val="00D4152D"/>
    <w:rsid w:val="00D4426D"/>
    <w:rsid w:val="00D446B0"/>
    <w:rsid w:val="00D4689C"/>
    <w:rsid w:val="00D469D0"/>
    <w:rsid w:val="00D47BF6"/>
    <w:rsid w:val="00D50CEB"/>
    <w:rsid w:val="00D514CE"/>
    <w:rsid w:val="00D53651"/>
    <w:rsid w:val="00D53ED2"/>
    <w:rsid w:val="00D54547"/>
    <w:rsid w:val="00D5464D"/>
    <w:rsid w:val="00D5496A"/>
    <w:rsid w:val="00D54BBA"/>
    <w:rsid w:val="00D55C29"/>
    <w:rsid w:val="00D62337"/>
    <w:rsid w:val="00D63D1F"/>
    <w:rsid w:val="00D64950"/>
    <w:rsid w:val="00D65DF7"/>
    <w:rsid w:val="00D676AA"/>
    <w:rsid w:val="00D708F7"/>
    <w:rsid w:val="00D74F99"/>
    <w:rsid w:val="00D75756"/>
    <w:rsid w:val="00D75F9C"/>
    <w:rsid w:val="00D81838"/>
    <w:rsid w:val="00D824D3"/>
    <w:rsid w:val="00D83922"/>
    <w:rsid w:val="00D839E5"/>
    <w:rsid w:val="00D8448B"/>
    <w:rsid w:val="00D84EB7"/>
    <w:rsid w:val="00D90326"/>
    <w:rsid w:val="00D908B9"/>
    <w:rsid w:val="00D90E2F"/>
    <w:rsid w:val="00D91F39"/>
    <w:rsid w:val="00D92316"/>
    <w:rsid w:val="00D94140"/>
    <w:rsid w:val="00D9701E"/>
    <w:rsid w:val="00DA067C"/>
    <w:rsid w:val="00DA09DF"/>
    <w:rsid w:val="00DA124B"/>
    <w:rsid w:val="00DA407F"/>
    <w:rsid w:val="00DA4C61"/>
    <w:rsid w:val="00DA6DE4"/>
    <w:rsid w:val="00DA793B"/>
    <w:rsid w:val="00DB0ECC"/>
    <w:rsid w:val="00DB2956"/>
    <w:rsid w:val="00DB3678"/>
    <w:rsid w:val="00DB4432"/>
    <w:rsid w:val="00DB4FB1"/>
    <w:rsid w:val="00DB667E"/>
    <w:rsid w:val="00DC0697"/>
    <w:rsid w:val="00DC24C6"/>
    <w:rsid w:val="00DC37DD"/>
    <w:rsid w:val="00DC451B"/>
    <w:rsid w:val="00DC683C"/>
    <w:rsid w:val="00DC7FAB"/>
    <w:rsid w:val="00DD3CCF"/>
    <w:rsid w:val="00DD3F2D"/>
    <w:rsid w:val="00DD5048"/>
    <w:rsid w:val="00DD54D3"/>
    <w:rsid w:val="00DD6E04"/>
    <w:rsid w:val="00DD7073"/>
    <w:rsid w:val="00DE1829"/>
    <w:rsid w:val="00DE29EB"/>
    <w:rsid w:val="00DE2F24"/>
    <w:rsid w:val="00DE2F8E"/>
    <w:rsid w:val="00DE3BFE"/>
    <w:rsid w:val="00DE5D3A"/>
    <w:rsid w:val="00DE5F92"/>
    <w:rsid w:val="00DE6953"/>
    <w:rsid w:val="00DE7AC9"/>
    <w:rsid w:val="00DF2722"/>
    <w:rsid w:val="00DF28DE"/>
    <w:rsid w:val="00DF3860"/>
    <w:rsid w:val="00DF3D68"/>
    <w:rsid w:val="00DF47F2"/>
    <w:rsid w:val="00DF4E6F"/>
    <w:rsid w:val="00DF50C8"/>
    <w:rsid w:val="00DF6C36"/>
    <w:rsid w:val="00E0174D"/>
    <w:rsid w:val="00E01D67"/>
    <w:rsid w:val="00E04650"/>
    <w:rsid w:val="00E05558"/>
    <w:rsid w:val="00E05EC9"/>
    <w:rsid w:val="00E063A6"/>
    <w:rsid w:val="00E064AC"/>
    <w:rsid w:val="00E066D5"/>
    <w:rsid w:val="00E0794A"/>
    <w:rsid w:val="00E10725"/>
    <w:rsid w:val="00E11724"/>
    <w:rsid w:val="00E140D8"/>
    <w:rsid w:val="00E142B8"/>
    <w:rsid w:val="00E153F4"/>
    <w:rsid w:val="00E16250"/>
    <w:rsid w:val="00E16D96"/>
    <w:rsid w:val="00E21C8B"/>
    <w:rsid w:val="00E221FD"/>
    <w:rsid w:val="00E22DC1"/>
    <w:rsid w:val="00E24284"/>
    <w:rsid w:val="00E2454F"/>
    <w:rsid w:val="00E2572F"/>
    <w:rsid w:val="00E304AF"/>
    <w:rsid w:val="00E31B45"/>
    <w:rsid w:val="00E321B1"/>
    <w:rsid w:val="00E32809"/>
    <w:rsid w:val="00E32DBD"/>
    <w:rsid w:val="00E33103"/>
    <w:rsid w:val="00E352F8"/>
    <w:rsid w:val="00E37AEA"/>
    <w:rsid w:val="00E403F7"/>
    <w:rsid w:val="00E42309"/>
    <w:rsid w:val="00E44403"/>
    <w:rsid w:val="00E44659"/>
    <w:rsid w:val="00E4678D"/>
    <w:rsid w:val="00E51B74"/>
    <w:rsid w:val="00E53045"/>
    <w:rsid w:val="00E54662"/>
    <w:rsid w:val="00E550D5"/>
    <w:rsid w:val="00E5519D"/>
    <w:rsid w:val="00E56C28"/>
    <w:rsid w:val="00E60DE2"/>
    <w:rsid w:val="00E621FD"/>
    <w:rsid w:val="00E6258F"/>
    <w:rsid w:val="00E63383"/>
    <w:rsid w:val="00E6341D"/>
    <w:rsid w:val="00E64072"/>
    <w:rsid w:val="00E645C5"/>
    <w:rsid w:val="00E647BD"/>
    <w:rsid w:val="00E672A3"/>
    <w:rsid w:val="00E731DB"/>
    <w:rsid w:val="00E746C3"/>
    <w:rsid w:val="00E75E2C"/>
    <w:rsid w:val="00E80F02"/>
    <w:rsid w:val="00E81D53"/>
    <w:rsid w:val="00E82161"/>
    <w:rsid w:val="00E825E8"/>
    <w:rsid w:val="00E83021"/>
    <w:rsid w:val="00E83319"/>
    <w:rsid w:val="00E85C05"/>
    <w:rsid w:val="00E85FC0"/>
    <w:rsid w:val="00E874B8"/>
    <w:rsid w:val="00E87982"/>
    <w:rsid w:val="00E93F14"/>
    <w:rsid w:val="00E950C8"/>
    <w:rsid w:val="00E950D2"/>
    <w:rsid w:val="00E95657"/>
    <w:rsid w:val="00E96635"/>
    <w:rsid w:val="00EA1AB1"/>
    <w:rsid w:val="00EA5AA4"/>
    <w:rsid w:val="00EA5C05"/>
    <w:rsid w:val="00EA6D24"/>
    <w:rsid w:val="00EA740A"/>
    <w:rsid w:val="00EB068F"/>
    <w:rsid w:val="00EB4131"/>
    <w:rsid w:val="00EB56D4"/>
    <w:rsid w:val="00EB5E31"/>
    <w:rsid w:val="00EB7603"/>
    <w:rsid w:val="00EB7A14"/>
    <w:rsid w:val="00EB7A92"/>
    <w:rsid w:val="00EC09B2"/>
    <w:rsid w:val="00EC3863"/>
    <w:rsid w:val="00EC4090"/>
    <w:rsid w:val="00EC50FA"/>
    <w:rsid w:val="00EC531C"/>
    <w:rsid w:val="00EC54EC"/>
    <w:rsid w:val="00EC5766"/>
    <w:rsid w:val="00EC5F3E"/>
    <w:rsid w:val="00EC6F31"/>
    <w:rsid w:val="00EC7E42"/>
    <w:rsid w:val="00ED07AF"/>
    <w:rsid w:val="00ED0C25"/>
    <w:rsid w:val="00ED1A89"/>
    <w:rsid w:val="00ED2392"/>
    <w:rsid w:val="00ED2AB6"/>
    <w:rsid w:val="00ED4063"/>
    <w:rsid w:val="00ED4B53"/>
    <w:rsid w:val="00ED572D"/>
    <w:rsid w:val="00ED672B"/>
    <w:rsid w:val="00ED6963"/>
    <w:rsid w:val="00ED6B79"/>
    <w:rsid w:val="00ED6FE7"/>
    <w:rsid w:val="00EE02EF"/>
    <w:rsid w:val="00EE189D"/>
    <w:rsid w:val="00EE2058"/>
    <w:rsid w:val="00EE24AA"/>
    <w:rsid w:val="00EE4E71"/>
    <w:rsid w:val="00EE4EE1"/>
    <w:rsid w:val="00EE6CF8"/>
    <w:rsid w:val="00EE7C81"/>
    <w:rsid w:val="00EF0359"/>
    <w:rsid w:val="00EF1720"/>
    <w:rsid w:val="00EF3F96"/>
    <w:rsid w:val="00EF485A"/>
    <w:rsid w:val="00EF4BE5"/>
    <w:rsid w:val="00EF52ED"/>
    <w:rsid w:val="00EF5899"/>
    <w:rsid w:val="00EF5FCC"/>
    <w:rsid w:val="00EF7989"/>
    <w:rsid w:val="00F00064"/>
    <w:rsid w:val="00F016F3"/>
    <w:rsid w:val="00F01D10"/>
    <w:rsid w:val="00F022A8"/>
    <w:rsid w:val="00F045D7"/>
    <w:rsid w:val="00F06EA1"/>
    <w:rsid w:val="00F06FCF"/>
    <w:rsid w:val="00F11B29"/>
    <w:rsid w:val="00F12ADE"/>
    <w:rsid w:val="00F1333A"/>
    <w:rsid w:val="00F1391F"/>
    <w:rsid w:val="00F14A97"/>
    <w:rsid w:val="00F20C26"/>
    <w:rsid w:val="00F210E1"/>
    <w:rsid w:val="00F23128"/>
    <w:rsid w:val="00F26FBE"/>
    <w:rsid w:val="00F27D89"/>
    <w:rsid w:val="00F336C7"/>
    <w:rsid w:val="00F347DA"/>
    <w:rsid w:val="00F37984"/>
    <w:rsid w:val="00F406A5"/>
    <w:rsid w:val="00F408C6"/>
    <w:rsid w:val="00F411D0"/>
    <w:rsid w:val="00F435E5"/>
    <w:rsid w:val="00F443CD"/>
    <w:rsid w:val="00F4677E"/>
    <w:rsid w:val="00F50F4E"/>
    <w:rsid w:val="00F5208D"/>
    <w:rsid w:val="00F52470"/>
    <w:rsid w:val="00F52DC3"/>
    <w:rsid w:val="00F5621D"/>
    <w:rsid w:val="00F5780A"/>
    <w:rsid w:val="00F61124"/>
    <w:rsid w:val="00F615DA"/>
    <w:rsid w:val="00F620CB"/>
    <w:rsid w:val="00F63E77"/>
    <w:rsid w:val="00F640F1"/>
    <w:rsid w:val="00F64D7B"/>
    <w:rsid w:val="00F65AC6"/>
    <w:rsid w:val="00F65B7F"/>
    <w:rsid w:val="00F65E5E"/>
    <w:rsid w:val="00F70A19"/>
    <w:rsid w:val="00F717CB"/>
    <w:rsid w:val="00F7203B"/>
    <w:rsid w:val="00F739EA"/>
    <w:rsid w:val="00F75AAE"/>
    <w:rsid w:val="00F77260"/>
    <w:rsid w:val="00F844BF"/>
    <w:rsid w:val="00F8701E"/>
    <w:rsid w:val="00F93130"/>
    <w:rsid w:val="00F93C82"/>
    <w:rsid w:val="00F97505"/>
    <w:rsid w:val="00F97BB4"/>
    <w:rsid w:val="00FA230D"/>
    <w:rsid w:val="00FA2615"/>
    <w:rsid w:val="00FA2A70"/>
    <w:rsid w:val="00FA632D"/>
    <w:rsid w:val="00FB04F8"/>
    <w:rsid w:val="00FB33E3"/>
    <w:rsid w:val="00FB3BEB"/>
    <w:rsid w:val="00FB7923"/>
    <w:rsid w:val="00FC168E"/>
    <w:rsid w:val="00FC500C"/>
    <w:rsid w:val="00FD1BBB"/>
    <w:rsid w:val="00FD3852"/>
    <w:rsid w:val="00FD3F5F"/>
    <w:rsid w:val="00FD43BF"/>
    <w:rsid w:val="00FD494C"/>
    <w:rsid w:val="00FD61EE"/>
    <w:rsid w:val="00FD6669"/>
    <w:rsid w:val="00FE00FE"/>
    <w:rsid w:val="00FE1580"/>
    <w:rsid w:val="00FE36BA"/>
    <w:rsid w:val="00FE56FC"/>
    <w:rsid w:val="00FE614D"/>
    <w:rsid w:val="00FE73C5"/>
    <w:rsid w:val="00FF0118"/>
    <w:rsid w:val="00FF2B87"/>
    <w:rsid w:val="00FF2E7C"/>
    <w:rsid w:val="00FF4C5E"/>
    <w:rsid w:val="00FF6CEE"/>
    <w:rsid w:val="00FF756B"/>
    <w:rsid w:val="00FF7BBB"/>
    <w:rsid w:val="01109212"/>
    <w:rsid w:val="0121C8BF"/>
    <w:rsid w:val="01480C7A"/>
    <w:rsid w:val="014879BF"/>
    <w:rsid w:val="015B1C0F"/>
    <w:rsid w:val="017361E8"/>
    <w:rsid w:val="017AFE49"/>
    <w:rsid w:val="01BE7EFA"/>
    <w:rsid w:val="01C1C9E8"/>
    <w:rsid w:val="01D7EEA5"/>
    <w:rsid w:val="01EC698A"/>
    <w:rsid w:val="02331C33"/>
    <w:rsid w:val="02360070"/>
    <w:rsid w:val="02402490"/>
    <w:rsid w:val="0264C6FB"/>
    <w:rsid w:val="0268508E"/>
    <w:rsid w:val="0287BF00"/>
    <w:rsid w:val="02AF4EF6"/>
    <w:rsid w:val="02B43E08"/>
    <w:rsid w:val="02D3773F"/>
    <w:rsid w:val="03026A33"/>
    <w:rsid w:val="0313724D"/>
    <w:rsid w:val="0313BECD"/>
    <w:rsid w:val="0318D7A7"/>
    <w:rsid w:val="032D94F7"/>
    <w:rsid w:val="03392E8C"/>
    <w:rsid w:val="036438FC"/>
    <w:rsid w:val="0391EDAA"/>
    <w:rsid w:val="03ACAFBA"/>
    <w:rsid w:val="03DD0250"/>
    <w:rsid w:val="03F5CE72"/>
    <w:rsid w:val="040420EF"/>
    <w:rsid w:val="0409A3C6"/>
    <w:rsid w:val="0411A59D"/>
    <w:rsid w:val="04126EA8"/>
    <w:rsid w:val="04153617"/>
    <w:rsid w:val="04331F85"/>
    <w:rsid w:val="043BC209"/>
    <w:rsid w:val="0465BF2B"/>
    <w:rsid w:val="046CB7EA"/>
    <w:rsid w:val="04798A3B"/>
    <w:rsid w:val="048B7C84"/>
    <w:rsid w:val="048CE21F"/>
    <w:rsid w:val="04C2239D"/>
    <w:rsid w:val="04DF3965"/>
    <w:rsid w:val="04F11FBE"/>
    <w:rsid w:val="04F4C56B"/>
    <w:rsid w:val="04FAAC6C"/>
    <w:rsid w:val="05024706"/>
    <w:rsid w:val="051300DE"/>
    <w:rsid w:val="05542E09"/>
    <w:rsid w:val="059C67BD"/>
    <w:rsid w:val="05A22642"/>
    <w:rsid w:val="05AAC7E0"/>
    <w:rsid w:val="05DEFCE0"/>
    <w:rsid w:val="0619F9CA"/>
    <w:rsid w:val="063C430E"/>
    <w:rsid w:val="069BD9BE"/>
    <w:rsid w:val="06B8833F"/>
    <w:rsid w:val="07177D2F"/>
    <w:rsid w:val="0756FE96"/>
    <w:rsid w:val="077FDED3"/>
    <w:rsid w:val="07811078"/>
    <w:rsid w:val="079F919C"/>
    <w:rsid w:val="07A858A2"/>
    <w:rsid w:val="07B263DD"/>
    <w:rsid w:val="07C482E1"/>
    <w:rsid w:val="07DD368B"/>
    <w:rsid w:val="08208103"/>
    <w:rsid w:val="082DC07E"/>
    <w:rsid w:val="08310B6C"/>
    <w:rsid w:val="0836F19B"/>
    <w:rsid w:val="083E81E1"/>
    <w:rsid w:val="0842D403"/>
    <w:rsid w:val="0844F5DD"/>
    <w:rsid w:val="0858EABE"/>
    <w:rsid w:val="085BEA28"/>
    <w:rsid w:val="08609386"/>
    <w:rsid w:val="0861F279"/>
    <w:rsid w:val="08857846"/>
    <w:rsid w:val="08BC7ED7"/>
    <w:rsid w:val="08C25238"/>
    <w:rsid w:val="08C4DA63"/>
    <w:rsid w:val="08D4087F"/>
    <w:rsid w:val="090371EE"/>
    <w:rsid w:val="09174685"/>
    <w:rsid w:val="09276BC1"/>
    <w:rsid w:val="09285B9A"/>
    <w:rsid w:val="096B8368"/>
    <w:rsid w:val="09793B39"/>
    <w:rsid w:val="09F02401"/>
    <w:rsid w:val="0A0D5D96"/>
    <w:rsid w:val="0A138F6C"/>
    <w:rsid w:val="0A26C440"/>
    <w:rsid w:val="0A5DB96D"/>
    <w:rsid w:val="0A716561"/>
    <w:rsid w:val="0A78E54A"/>
    <w:rsid w:val="0ACDF8B9"/>
    <w:rsid w:val="0AD43030"/>
    <w:rsid w:val="0ADD5458"/>
    <w:rsid w:val="0B01DB21"/>
    <w:rsid w:val="0B07611E"/>
    <w:rsid w:val="0B194D25"/>
    <w:rsid w:val="0B42537D"/>
    <w:rsid w:val="0B43059A"/>
    <w:rsid w:val="0B450AA4"/>
    <w:rsid w:val="0B68AC2E"/>
    <w:rsid w:val="0B78B7FF"/>
    <w:rsid w:val="0B8148E7"/>
    <w:rsid w:val="0B964EEA"/>
    <w:rsid w:val="0BA54DFE"/>
    <w:rsid w:val="0BA6BA4B"/>
    <w:rsid w:val="0BB98109"/>
    <w:rsid w:val="0BCB1D40"/>
    <w:rsid w:val="0BD02AAA"/>
    <w:rsid w:val="0BF76934"/>
    <w:rsid w:val="0C037026"/>
    <w:rsid w:val="0C17AC7F"/>
    <w:rsid w:val="0C819469"/>
    <w:rsid w:val="0CB0A7AE"/>
    <w:rsid w:val="0CDDA685"/>
    <w:rsid w:val="0CE9303A"/>
    <w:rsid w:val="0D047C8F"/>
    <w:rsid w:val="0D0633AB"/>
    <w:rsid w:val="0D13DA61"/>
    <w:rsid w:val="0D30DC8B"/>
    <w:rsid w:val="0D371E1D"/>
    <w:rsid w:val="0D3AB2BB"/>
    <w:rsid w:val="0D68645C"/>
    <w:rsid w:val="0D8DA179"/>
    <w:rsid w:val="0D96563C"/>
    <w:rsid w:val="0D9CC538"/>
    <w:rsid w:val="0DB2B4A1"/>
    <w:rsid w:val="0DDF1725"/>
    <w:rsid w:val="0DEC077E"/>
    <w:rsid w:val="0DECBAF1"/>
    <w:rsid w:val="0DF7115E"/>
    <w:rsid w:val="0E21E117"/>
    <w:rsid w:val="0E2569C7"/>
    <w:rsid w:val="0E2E7489"/>
    <w:rsid w:val="0E58741B"/>
    <w:rsid w:val="0E9B2A2E"/>
    <w:rsid w:val="0EA4E42D"/>
    <w:rsid w:val="0EB387E8"/>
    <w:rsid w:val="0EC0E98A"/>
    <w:rsid w:val="0EC624DA"/>
    <w:rsid w:val="0EFFEA1B"/>
    <w:rsid w:val="0F138107"/>
    <w:rsid w:val="0F26951E"/>
    <w:rsid w:val="0FB0C57B"/>
    <w:rsid w:val="0FB9352B"/>
    <w:rsid w:val="0FD06D3A"/>
    <w:rsid w:val="0FE196D0"/>
    <w:rsid w:val="0FE9FA90"/>
    <w:rsid w:val="101DE499"/>
    <w:rsid w:val="103EE9ED"/>
    <w:rsid w:val="10634CC2"/>
    <w:rsid w:val="1069951F"/>
    <w:rsid w:val="10959299"/>
    <w:rsid w:val="10AC7B93"/>
    <w:rsid w:val="10C7C709"/>
    <w:rsid w:val="11180A65"/>
    <w:rsid w:val="114646FA"/>
    <w:rsid w:val="114D015A"/>
    <w:rsid w:val="11621C75"/>
    <w:rsid w:val="11A8E9E1"/>
    <w:rsid w:val="11A9B531"/>
    <w:rsid w:val="11A9B845"/>
    <w:rsid w:val="11BD9731"/>
    <w:rsid w:val="11C24BC2"/>
    <w:rsid w:val="1200270C"/>
    <w:rsid w:val="12044DAE"/>
    <w:rsid w:val="121D6552"/>
    <w:rsid w:val="128DD335"/>
    <w:rsid w:val="12AAB9B5"/>
    <w:rsid w:val="12D24F58"/>
    <w:rsid w:val="12D99EB8"/>
    <w:rsid w:val="12E8D1BB"/>
    <w:rsid w:val="13000406"/>
    <w:rsid w:val="1303DE12"/>
    <w:rsid w:val="13065682"/>
    <w:rsid w:val="13067AA5"/>
    <w:rsid w:val="13265C17"/>
    <w:rsid w:val="136333AA"/>
    <w:rsid w:val="136A8BD1"/>
    <w:rsid w:val="1377BA22"/>
    <w:rsid w:val="1380740A"/>
    <w:rsid w:val="1386F90B"/>
    <w:rsid w:val="1387FE5F"/>
    <w:rsid w:val="139420FB"/>
    <w:rsid w:val="139D2F91"/>
    <w:rsid w:val="13B1EBBE"/>
    <w:rsid w:val="13CF1F33"/>
    <w:rsid w:val="13FAF87B"/>
    <w:rsid w:val="140FBEBD"/>
    <w:rsid w:val="142FFE80"/>
    <w:rsid w:val="14482ACD"/>
    <w:rsid w:val="144B5509"/>
    <w:rsid w:val="146594C6"/>
    <w:rsid w:val="146930A7"/>
    <w:rsid w:val="14BBEDE0"/>
    <w:rsid w:val="14BC2E46"/>
    <w:rsid w:val="14DEC1C4"/>
    <w:rsid w:val="1514310C"/>
    <w:rsid w:val="1535665E"/>
    <w:rsid w:val="15A35D6B"/>
    <w:rsid w:val="160ECC28"/>
    <w:rsid w:val="16282BF9"/>
    <w:rsid w:val="162D49F6"/>
    <w:rsid w:val="164C06AA"/>
    <w:rsid w:val="1663B06B"/>
    <w:rsid w:val="16734DF4"/>
    <w:rsid w:val="167A077A"/>
    <w:rsid w:val="16970FFC"/>
    <w:rsid w:val="169B767C"/>
    <w:rsid w:val="169FF48E"/>
    <w:rsid w:val="16B31AD7"/>
    <w:rsid w:val="16B32CC4"/>
    <w:rsid w:val="16D35A00"/>
    <w:rsid w:val="16EA3839"/>
    <w:rsid w:val="17116CB1"/>
    <w:rsid w:val="1744D60C"/>
    <w:rsid w:val="1758821A"/>
    <w:rsid w:val="1782F5CB"/>
    <w:rsid w:val="1785F96B"/>
    <w:rsid w:val="1796BF25"/>
    <w:rsid w:val="17AA9C89"/>
    <w:rsid w:val="17BC2E72"/>
    <w:rsid w:val="17F9CD3A"/>
    <w:rsid w:val="1828F67E"/>
    <w:rsid w:val="184B7CE6"/>
    <w:rsid w:val="1874D1F2"/>
    <w:rsid w:val="18902BDE"/>
    <w:rsid w:val="1891339F"/>
    <w:rsid w:val="18AA2FE9"/>
    <w:rsid w:val="18AC670C"/>
    <w:rsid w:val="18AD6A3D"/>
    <w:rsid w:val="18C125D7"/>
    <w:rsid w:val="18CBDF89"/>
    <w:rsid w:val="18EA78DC"/>
    <w:rsid w:val="18F4268A"/>
    <w:rsid w:val="1907B2E8"/>
    <w:rsid w:val="191E5894"/>
    <w:rsid w:val="19297B82"/>
    <w:rsid w:val="193E6DCE"/>
    <w:rsid w:val="193EEAE2"/>
    <w:rsid w:val="1964EEE0"/>
    <w:rsid w:val="198F2AB6"/>
    <w:rsid w:val="19AED6E6"/>
    <w:rsid w:val="19B38709"/>
    <w:rsid w:val="19EB0BE9"/>
    <w:rsid w:val="1A0C9AE3"/>
    <w:rsid w:val="1A174D19"/>
    <w:rsid w:val="1A518971"/>
    <w:rsid w:val="1A6F797B"/>
    <w:rsid w:val="1A78D78B"/>
    <w:rsid w:val="1A7FD12D"/>
    <w:rsid w:val="1B096E71"/>
    <w:rsid w:val="1B0D5A2A"/>
    <w:rsid w:val="1B40468B"/>
    <w:rsid w:val="1B43E25B"/>
    <w:rsid w:val="1B551D32"/>
    <w:rsid w:val="1B58474C"/>
    <w:rsid w:val="1B6660B9"/>
    <w:rsid w:val="1B6B08FB"/>
    <w:rsid w:val="1B8B941E"/>
    <w:rsid w:val="1BA1E882"/>
    <w:rsid w:val="1BD67D28"/>
    <w:rsid w:val="1BDAF60B"/>
    <w:rsid w:val="1BFB714A"/>
    <w:rsid w:val="1C22A03E"/>
    <w:rsid w:val="1C276230"/>
    <w:rsid w:val="1C4C747D"/>
    <w:rsid w:val="1C5FED59"/>
    <w:rsid w:val="1C91C606"/>
    <w:rsid w:val="1CA870A1"/>
    <w:rsid w:val="1CB0A897"/>
    <w:rsid w:val="1CCA42E9"/>
    <w:rsid w:val="1CF8865C"/>
    <w:rsid w:val="1D0E2DF3"/>
    <w:rsid w:val="1D274FE6"/>
    <w:rsid w:val="1D3299B0"/>
    <w:rsid w:val="1D484315"/>
    <w:rsid w:val="1D4FFF19"/>
    <w:rsid w:val="1D507776"/>
    <w:rsid w:val="1D63523E"/>
    <w:rsid w:val="1D8A9CE6"/>
    <w:rsid w:val="1DB43E21"/>
    <w:rsid w:val="1DB8CFD3"/>
    <w:rsid w:val="1DD6EA0A"/>
    <w:rsid w:val="1DE72F87"/>
    <w:rsid w:val="1DF07337"/>
    <w:rsid w:val="1E1DE52A"/>
    <w:rsid w:val="1E3D5A61"/>
    <w:rsid w:val="1E6F4C61"/>
    <w:rsid w:val="1EA407BF"/>
    <w:rsid w:val="1ECFD585"/>
    <w:rsid w:val="1ED98944"/>
    <w:rsid w:val="1F06558A"/>
    <w:rsid w:val="1F4F6018"/>
    <w:rsid w:val="1F57F9FF"/>
    <w:rsid w:val="1F66F96E"/>
    <w:rsid w:val="1F9EB444"/>
    <w:rsid w:val="1FA8F4D8"/>
    <w:rsid w:val="1FABD3F1"/>
    <w:rsid w:val="1FBEAE0C"/>
    <w:rsid w:val="1FD58A81"/>
    <w:rsid w:val="1FDB4AC4"/>
    <w:rsid w:val="1FE478A7"/>
    <w:rsid w:val="1FE86158"/>
    <w:rsid w:val="1FFD0BDE"/>
    <w:rsid w:val="1FFE2B21"/>
    <w:rsid w:val="20021506"/>
    <w:rsid w:val="200DF62D"/>
    <w:rsid w:val="201D2CDD"/>
    <w:rsid w:val="20542659"/>
    <w:rsid w:val="205EEDF0"/>
    <w:rsid w:val="20658F84"/>
    <w:rsid w:val="20CA2B2E"/>
    <w:rsid w:val="20D97B83"/>
    <w:rsid w:val="20EDFD98"/>
    <w:rsid w:val="20F22F2D"/>
    <w:rsid w:val="210B1671"/>
    <w:rsid w:val="211F5695"/>
    <w:rsid w:val="21337A64"/>
    <w:rsid w:val="2145786A"/>
    <w:rsid w:val="2169D94C"/>
    <w:rsid w:val="216E69D8"/>
    <w:rsid w:val="219AD626"/>
    <w:rsid w:val="21B7752E"/>
    <w:rsid w:val="21DE4CB7"/>
    <w:rsid w:val="21FC1FE4"/>
    <w:rsid w:val="2221C8BE"/>
    <w:rsid w:val="223183E5"/>
    <w:rsid w:val="22471D5A"/>
    <w:rsid w:val="226CF97E"/>
    <w:rsid w:val="226E2A1D"/>
    <w:rsid w:val="228DBE75"/>
    <w:rsid w:val="229371AF"/>
    <w:rsid w:val="22AB46B9"/>
    <w:rsid w:val="22C73D1B"/>
    <w:rsid w:val="22E148CB"/>
    <w:rsid w:val="2324D225"/>
    <w:rsid w:val="233D3FC2"/>
    <w:rsid w:val="23436C8C"/>
    <w:rsid w:val="23574705"/>
    <w:rsid w:val="238A6F9D"/>
    <w:rsid w:val="23A573C2"/>
    <w:rsid w:val="23BC6F05"/>
    <w:rsid w:val="23D2D5BB"/>
    <w:rsid w:val="24A6F832"/>
    <w:rsid w:val="24B201BF"/>
    <w:rsid w:val="25201FBB"/>
    <w:rsid w:val="2547B4FD"/>
    <w:rsid w:val="2559FFC0"/>
    <w:rsid w:val="255EDE19"/>
    <w:rsid w:val="257DA278"/>
    <w:rsid w:val="2590740B"/>
    <w:rsid w:val="25975438"/>
    <w:rsid w:val="25DE8794"/>
    <w:rsid w:val="25E095FD"/>
    <w:rsid w:val="260D6270"/>
    <w:rsid w:val="265C72E7"/>
    <w:rsid w:val="267F7970"/>
    <w:rsid w:val="2689A0DF"/>
    <w:rsid w:val="26AD4428"/>
    <w:rsid w:val="26AEF3A3"/>
    <w:rsid w:val="26CD68DE"/>
    <w:rsid w:val="26CE322C"/>
    <w:rsid w:val="26F96EB2"/>
    <w:rsid w:val="270038A4"/>
    <w:rsid w:val="27025453"/>
    <w:rsid w:val="272250E3"/>
    <w:rsid w:val="27317F2C"/>
    <w:rsid w:val="27332653"/>
    <w:rsid w:val="273FE40B"/>
    <w:rsid w:val="275344DB"/>
    <w:rsid w:val="2755C894"/>
    <w:rsid w:val="27642505"/>
    <w:rsid w:val="276BCF03"/>
    <w:rsid w:val="27A7B419"/>
    <w:rsid w:val="27CB144A"/>
    <w:rsid w:val="27F3202C"/>
    <w:rsid w:val="27FC34A9"/>
    <w:rsid w:val="28381DDF"/>
    <w:rsid w:val="28BCA983"/>
    <w:rsid w:val="28CCF137"/>
    <w:rsid w:val="28D45F59"/>
    <w:rsid w:val="29384CA9"/>
    <w:rsid w:val="295DC580"/>
    <w:rsid w:val="299E7295"/>
    <w:rsid w:val="29E7E88A"/>
    <w:rsid w:val="29F2D9FD"/>
    <w:rsid w:val="2A140176"/>
    <w:rsid w:val="2A14FB58"/>
    <w:rsid w:val="2A2C28B4"/>
    <w:rsid w:val="2A2D70E3"/>
    <w:rsid w:val="2A59D136"/>
    <w:rsid w:val="2A85E0F0"/>
    <w:rsid w:val="2AD04FA8"/>
    <w:rsid w:val="2B014939"/>
    <w:rsid w:val="2B040FA3"/>
    <w:rsid w:val="2B11F7A5"/>
    <w:rsid w:val="2B15D7C4"/>
    <w:rsid w:val="2B37ECC1"/>
    <w:rsid w:val="2B490C67"/>
    <w:rsid w:val="2B73847D"/>
    <w:rsid w:val="2BA1A34F"/>
    <w:rsid w:val="2BADE5C9"/>
    <w:rsid w:val="2BBC1EE3"/>
    <w:rsid w:val="2BC94144"/>
    <w:rsid w:val="2BDBE2D9"/>
    <w:rsid w:val="2C21AF9F"/>
    <w:rsid w:val="2C23A6FD"/>
    <w:rsid w:val="2C34A3AB"/>
    <w:rsid w:val="2CA5BCFA"/>
    <w:rsid w:val="2CAA9CB3"/>
    <w:rsid w:val="2CC80EEE"/>
    <w:rsid w:val="2CE4DCC8"/>
    <w:rsid w:val="2D61FDD7"/>
    <w:rsid w:val="2D6511A5"/>
    <w:rsid w:val="2D9A4D87"/>
    <w:rsid w:val="2DB14247"/>
    <w:rsid w:val="2DB3C112"/>
    <w:rsid w:val="2DBE2364"/>
    <w:rsid w:val="2DBF775E"/>
    <w:rsid w:val="2DC5CCF8"/>
    <w:rsid w:val="2DCD461A"/>
    <w:rsid w:val="2DDCC810"/>
    <w:rsid w:val="2DE094BE"/>
    <w:rsid w:val="2DFE4735"/>
    <w:rsid w:val="2E08686E"/>
    <w:rsid w:val="2E0B8475"/>
    <w:rsid w:val="2E14C251"/>
    <w:rsid w:val="2E4B8739"/>
    <w:rsid w:val="2E7B5B46"/>
    <w:rsid w:val="2E858DCA"/>
    <w:rsid w:val="2EB0B742"/>
    <w:rsid w:val="2EDB3D4F"/>
    <w:rsid w:val="2EE8D17B"/>
    <w:rsid w:val="2EFA3C8D"/>
    <w:rsid w:val="2EFC3C21"/>
    <w:rsid w:val="2EFF1B72"/>
    <w:rsid w:val="2F233FE7"/>
    <w:rsid w:val="2F31B1E8"/>
    <w:rsid w:val="2F429415"/>
    <w:rsid w:val="2F43A0DD"/>
    <w:rsid w:val="2F5243E1"/>
    <w:rsid w:val="2F7013F0"/>
    <w:rsid w:val="2F7E6109"/>
    <w:rsid w:val="2F8185CE"/>
    <w:rsid w:val="2F9262F6"/>
    <w:rsid w:val="2FAA0AF4"/>
    <w:rsid w:val="2FB5BB53"/>
    <w:rsid w:val="2FC85C4F"/>
    <w:rsid w:val="2FE37001"/>
    <w:rsid w:val="300B56DA"/>
    <w:rsid w:val="301C7D8A"/>
    <w:rsid w:val="30788C70"/>
    <w:rsid w:val="30843CDC"/>
    <w:rsid w:val="3096C091"/>
    <w:rsid w:val="309CE780"/>
    <w:rsid w:val="30A7E99C"/>
    <w:rsid w:val="30AE455F"/>
    <w:rsid w:val="30BB1ABC"/>
    <w:rsid w:val="30BD6F9E"/>
    <w:rsid w:val="30F31BFB"/>
    <w:rsid w:val="30F658C7"/>
    <w:rsid w:val="30FC8A41"/>
    <w:rsid w:val="30FD5F7B"/>
    <w:rsid w:val="311B86F1"/>
    <w:rsid w:val="313CB06D"/>
    <w:rsid w:val="316C51CF"/>
    <w:rsid w:val="31774CFD"/>
    <w:rsid w:val="317844B5"/>
    <w:rsid w:val="317E1D0B"/>
    <w:rsid w:val="31C30861"/>
    <w:rsid w:val="31DBEED9"/>
    <w:rsid w:val="32423D2F"/>
    <w:rsid w:val="3248E398"/>
    <w:rsid w:val="3271F727"/>
    <w:rsid w:val="32728A93"/>
    <w:rsid w:val="329894DA"/>
    <w:rsid w:val="32CA4A17"/>
    <w:rsid w:val="32EF1F7F"/>
    <w:rsid w:val="3301E866"/>
    <w:rsid w:val="330C4B44"/>
    <w:rsid w:val="33270E71"/>
    <w:rsid w:val="33505A27"/>
    <w:rsid w:val="3353622B"/>
    <w:rsid w:val="33654F97"/>
    <w:rsid w:val="336B4D74"/>
    <w:rsid w:val="337FD4B1"/>
    <w:rsid w:val="33BB2ACC"/>
    <w:rsid w:val="33BB386A"/>
    <w:rsid w:val="33DE0D90"/>
    <w:rsid w:val="3415F071"/>
    <w:rsid w:val="3421EB11"/>
    <w:rsid w:val="34313172"/>
    <w:rsid w:val="343A0AD0"/>
    <w:rsid w:val="343DE2F4"/>
    <w:rsid w:val="34436D9C"/>
    <w:rsid w:val="34511A05"/>
    <w:rsid w:val="34758FE2"/>
    <w:rsid w:val="347E9C4C"/>
    <w:rsid w:val="34887E1B"/>
    <w:rsid w:val="349B2A7C"/>
    <w:rsid w:val="349F9A6D"/>
    <w:rsid w:val="34AEEDBF"/>
    <w:rsid w:val="34E45FDA"/>
    <w:rsid w:val="34F78616"/>
    <w:rsid w:val="3546D926"/>
    <w:rsid w:val="35553AD3"/>
    <w:rsid w:val="356EB397"/>
    <w:rsid w:val="35709CED"/>
    <w:rsid w:val="3579DDF1"/>
    <w:rsid w:val="357EC751"/>
    <w:rsid w:val="3586244B"/>
    <w:rsid w:val="358D9BE4"/>
    <w:rsid w:val="3592386E"/>
    <w:rsid w:val="3593064E"/>
    <w:rsid w:val="359FBBC4"/>
    <w:rsid w:val="35D7B4F4"/>
    <w:rsid w:val="35DB8301"/>
    <w:rsid w:val="35F8C697"/>
    <w:rsid w:val="36042CDF"/>
    <w:rsid w:val="36137A53"/>
    <w:rsid w:val="363B6ACE"/>
    <w:rsid w:val="364ABE20"/>
    <w:rsid w:val="3650A2CE"/>
    <w:rsid w:val="36510A0B"/>
    <w:rsid w:val="367561EF"/>
    <w:rsid w:val="36B61D97"/>
    <w:rsid w:val="36BAE3DE"/>
    <w:rsid w:val="36D574C6"/>
    <w:rsid w:val="36DCE9D4"/>
    <w:rsid w:val="36E3F585"/>
    <w:rsid w:val="3709A7ED"/>
    <w:rsid w:val="3721C3CB"/>
    <w:rsid w:val="37296C45"/>
    <w:rsid w:val="37331174"/>
    <w:rsid w:val="3746861B"/>
    <w:rsid w:val="374F907C"/>
    <w:rsid w:val="37613688"/>
    <w:rsid w:val="37B5EC8E"/>
    <w:rsid w:val="37C44C99"/>
    <w:rsid w:val="37C5F529"/>
    <w:rsid w:val="37CBED9D"/>
    <w:rsid w:val="37DFA59F"/>
    <w:rsid w:val="37E78FC5"/>
    <w:rsid w:val="382A2B12"/>
    <w:rsid w:val="382D0D61"/>
    <w:rsid w:val="38361E4E"/>
    <w:rsid w:val="3838892D"/>
    <w:rsid w:val="384D0FA5"/>
    <w:rsid w:val="385A30BE"/>
    <w:rsid w:val="385BDB3C"/>
    <w:rsid w:val="388FE4ED"/>
    <w:rsid w:val="38C92091"/>
    <w:rsid w:val="38D8BB42"/>
    <w:rsid w:val="3901E8EC"/>
    <w:rsid w:val="391B1149"/>
    <w:rsid w:val="393D6E81"/>
    <w:rsid w:val="3951BCEF"/>
    <w:rsid w:val="397B88AB"/>
    <w:rsid w:val="397BB41C"/>
    <w:rsid w:val="397BD6D0"/>
    <w:rsid w:val="39825EE2"/>
    <w:rsid w:val="39884E54"/>
    <w:rsid w:val="398AB899"/>
    <w:rsid w:val="399183C9"/>
    <w:rsid w:val="399CBF63"/>
    <w:rsid w:val="39B5AE9D"/>
    <w:rsid w:val="39B9DBDB"/>
    <w:rsid w:val="39DFD39C"/>
    <w:rsid w:val="39E47BE8"/>
    <w:rsid w:val="39EDBE59"/>
    <w:rsid w:val="39F1F0D3"/>
    <w:rsid w:val="39FE9A14"/>
    <w:rsid w:val="3A349B6A"/>
    <w:rsid w:val="3A42EE65"/>
    <w:rsid w:val="3A559BE4"/>
    <w:rsid w:val="3AC81C81"/>
    <w:rsid w:val="3AEA6F81"/>
    <w:rsid w:val="3B0C9471"/>
    <w:rsid w:val="3B1FDFF0"/>
    <w:rsid w:val="3B2779D8"/>
    <w:rsid w:val="3B63F70A"/>
    <w:rsid w:val="3B69AF4E"/>
    <w:rsid w:val="3B8320F8"/>
    <w:rsid w:val="3C0C1865"/>
    <w:rsid w:val="3C17B92E"/>
    <w:rsid w:val="3C392185"/>
    <w:rsid w:val="3C3DBC28"/>
    <w:rsid w:val="3C5A914F"/>
    <w:rsid w:val="3CB6A5CA"/>
    <w:rsid w:val="3CB9FFA4"/>
    <w:rsid w:val="3CDD96F5"/>
    <w:rsid w:val="3CEC3AFA"/>
    <w:rsid w:val="3D4F11E1"/>
    <w:rsid w:val="3D634BA9"/>
    <w:rsid w:val="3D6E94AE"/>
    <w:rsid w:val="3D9BAA33"/>
    <w:rsid w:val="3DAFCCE0"/>
    <w:rsid w:val="3DBCE77E"/>
    <w:rsid w:val="3DD5CF75"/>
    <w:rsid w:val="3DE971A2"/>
    <w:rsid w:val="3E266C69"/>
    <w:rsid w:val="3E53B3CD"/>
    <w:rsid w:val="3E56FB4B"/>
    <w:rsid w:val="3E6AC788"/>
    <w:rsid w:val="3E7A8E61"/>
    <w:rsid w:val="3ECEF2DF"/>
    <w:rsid w:val="3F0580B1"/>
    <w:rsid w:val="3F1C4C90"/>
    <w:rsid w:val="3F4EF6C0"/>
    <w:rsid w:val="3F5AA261"/>
    <w:rsid w:val="3F5C348D"/>
    <w:rsid w:val="3F6EA5D3"/>
    <w:rsid w:val="3F716B89"/>
    <w:rsid w:val="3F9E95CE"/>
    <w:rsid w:val="3FA8CD1F"/>
    <w:rsid w:val="3FBB9D75"/>
    <w:rsid w:val="3FBDE0A4"/>
    <w:rsid w:val="3FCEFB21"/>
    <w:rsid w:val="3FDF55A3"/>
    <w:rsid w:val="3FF50E1F"/>
    <w:rsid w:val="3FF67EBF"/>
    <w:rsid w:val="400C34E8"/>
    <w:rsid w:val="4012788A"/>
    <w:rsid w:val="403FE704"/>
    <w:rsid w:val="4076283A"/>
    <w:rsid w:val="40BB35AE"/>
    <w:rsid w:val="40BCFC16"/>
    <w:rsid w:val="40D6F1F7"/>
    <w:rsid w:val="40E8643A"/>
    <w:rsid w:val="410A21B5"/>
    <w:rsid w:val="4112B1B5"/>
    <w:rsid w:val="412CA431"/>
    <w:rsid w:val="414CD254"/>
    <w:rsid w:val="418006FC"/>
    <w:rsid w:val="418E9C0D"/>
    <w:rsid w:val="41A8D183"/>
    <w:rsid w:val="41AAF4B9"/>
    <w:rsid w:val="41ABC70E"/>
    <w:rsid w:val="41D1EB98"/>
    <w:rsid w:val="41DFEE3F"/>
    <w:rsid w:val="41E65BDF"/>
    <w:rsid w:val="41E9F6E1"/>
    <w:rsid w:val="4201332A"/>
    <w:rsid w:val="4201BF7E"/>
    <w:rsid w:val="42140704"/>
    <w:rsid w:val="423BDF51"/>
    <w:rsid w:val="42453FC0"/>
    <w:rsid w:val="4249EFED"/>
    <w:rsid w:val="425860F9"/>
    <w:rsid w:val="426BAA39"/>
    <w:rsid w:val="426C1D9A"/>
    <w:rsid w:val="4277C3A5"/>
    <w:rsid w:val="428FE3EE"/>
    <w:rsid w:val="42A6992A"/>
    <w:rsid w:val="42CCEF1E"/>
    <w:rsid w:val="431018CB"/>
    <w:rsid w:val="431A86E5"/>
    <w:rsid w:val="4323B194"/>
    <w:rsid w:val="4351A289"/>
    <w:rsid w:val="4354DEFD"/>
    <w:rsid w:val="4355C038"/>
    <w:rsid w:val="436F1010"/>
    <w:rsid w:val="43887805"/>
    <w:rsid w:val="43979EC9"/>
    <w:rsid w:val="439D038B"/>
    <w:rsid w:val="43AE9659"/>
    <w:rsid w:val="43B2C3C1"/>
    <w:rsid w:val="43D8B93F"/>
    <w:rsid w:val="43F3637A"/>
    <w:rsid w:val="442B36C8"/>
    <w:rsid w:val="442BB44F"/>
    <w:rsid w:val="44353755"/>
    <w:rsid w:val="445DC3F0"/>
    <w:rsid w:val="4467CEED"/>
    <w:rsid w:val="446A4AB1"/>
    <w:rsid w:val="446DFAE9"/>
    <w:rsid w:val="44793328"/>
    <w:rsid w:val="44AA28D2"/>
    <w:rsid w:val="44EC6C28"/>
    <w:rsid w:val="44F5A4B1"/>
    <w:rsid w:val="4500C094"/>
    <w:rsid w:val="4517FE6F"/>
    <w:rsid w:val="45334EC8"/>
    <w:rsid w:val="454204F3"/>
    <w:rsid w:val="45543B69"/>
    <w:rsid w:val="455CCEC7"/>
    <w:rsid w:val="457EE3C4"/>
    <w:rsid w:val="45906D39"/>
    <w:rsid w:val="45A05EF1"/>
    <w:rsid w:val="45B58628"/>
    <w:rsid w:val="45C964C4"/>
    <w:rsid w:val="45E6CE07"/>
    <w:rsid w:val="45E8AEBA"/>
    <w:rsid w:val="46441DB3"/>
    <w:rsid w:val="464FE039"/>
    <w:rsid w:val="465A59D8"/>
    <w:rsid w:val="465A733B"/>
    <w:rsid w:val="465EAECB"/>
    <w:rsid w:val="4685A046"/>
    <w:rsid w:val="468CB9A1"/>
    <w:rsid w:val="469B9221"/>
    <w:rsid w:val="46AC5B69"/>
    <w:rsid w:val="46E569BE"/>
    <w:rsid w:val="4720804E"/>
    <w:rsid w:val="472BD21C"/>
    <w:rsid w:val="472DBD45"/>
    <w:rsid w:val="475AED18"/>
    <w:rsid w:val="4762F599"/>
    <w:rsid w:val="4796202B"/>
    <w:rsid w:val="47A62356"/>
    <w:rsid w:val="47B946B9"/>
    <w:rsid w:val="47D3FDDE"/>
    <w:rsid w:val="47E0264C"/>
    <w:rsid w:val="47E48E82"/>
    <w:rsid w:val="47FCA192"/>
    <w:rsid w:val="482BE36F"/>
    <w:rsid w:val="48404EDC"/>
    <w:rsid w:val="48458B74"/>
    <w:rsid w:val="485A27E7"/>
    <w:rsid w:val="4861AC2E"/>
    <w:rsid w:val="48B250D9"/>
    <w:rsid w:val="48D0A21B"/>
    <w:rsid w:val="48DE59FE"/>
    <w:rsid w:val="48FB676D"/>
    <w:rsid w:val="48FF2572"/>
    <w:rsid w:val="49180CB6"/>
    <w:rsid w:val="4925C048"/>
    <w:rsid w:val="492CF33C"/>
    <w:rsid w:val="4964065D"/>
    <w:rsid w:val="49A08A91"/>
    <w:rsid w:val="49AAEED1"/>
    <w:rsid w:val="49BD4108"/>
    <w:rsid w:val="49C2F6E0"/>
    <w:rsid w:val="49D3BFED"/>
    <w:rsid w:val="49E0D54F"/>
    <w:rsid w:val="49F5F766"/>
    <w:rsid w:val="4A07B496"/>
    <w:rsid w:val="4A2A90EB"/>
    <w:rsid w:val="4A5BA3AC"/>
    <w:rsid w:val="4A63FBA8"/>
    <w:rsid w:val="4A8B0D19"/>
    <w:rsid w:val="4A8B3C77"/>
    <w:rsid w:val="4ABC0802"/>
    <w:rsid w:val="4ADCEA47"/>
    <w:rsid w:val="4AE937E4"/>
    <w:rsid w:val="4AF82E4C"/>
    <w:rsid w:val="4B4A3B9A"/>
    <w:rsid w:val="4B571E16"/>
    <w:rsid w:val="4B5EC741"/>
    <w:rsid w:val="4B7FB2F7"/>
    <w:rsid w:val="4BA6894F"/>
    <w:rsid w:val="4BE04F81"/>
    <w:rsid w:val="4BE28DA7"/>
    <w:rsid w:val="4BEF3708"/>
    <w:rsid w:val="4C05D5DB"/>
    <w:rsid w:val="4C09CA61"/>
    <w:rsid w:val="4C3C3315"/>
    <w:rsid w:val="4CB06BA2"/>
    <w:rsid w:val="4CB5C262"/>
    <w:rsid w:val="4CD3F7F8"/>
    <w:rsid w:val="4CEA63F9"/>
    <w:rsid w:val="4CEB3700"/>
    <w:rsid w:val="4CF3CA6A"/>
    <w:rsid w:val="4CFC05D0"/>
    <w:rsid w:val="4CFCCF50"/>
    <w:rsid w:val="4D051564"/>
    <w:rsid w:val="4D197F44"/>
    <w:rsid w:val="4D7390C3"/>
    <w:rsid w:val="4DD687F6"/>
    <w:rsid w:val="4DFF58D1"/>
    <w:rsid w:val="4E08F785"/>
    <w:rsid w:val="4E20EF06"/>
    <w:rsid w:val="4E69E814"/>
    <w:rsid w:val="4E838B85"/>
    <w:rsid w:val="4E83B327"/>
    <w:rsid w:val="4EA01BE2"/>
    <w:rsid w:val="4EACB3A4"/>
    <w:rsid w:val="4EAF9060"/>
    <w:rsid w:val="4EDB5D8A"/>
    <w:rsid w:val="4EDFE11C"/>
    <w:rsid w:val="4EE78392"/>
    <w:rsid w:val="4F2E9058"/>
    <w:rsid w:val="4F47D5BF"/>
    <w:rsid w:val="4F4C9B2C"/>
    <w:rsid w:val="4F59F8E7"/>
    <w:rsid w:val="4F6B4CC1"/>
    <w:rsid w:val="4FA4031F"/>
    <w:rsid w:val="4FA66743"/>
    <w:rsid w:val="4FCBA8D1"/>
    <w:rsid w:val="4FFFD148"/>
    <w:rsid w:val="50193ECE"/>
    <w:rsid w:val="502324EC"/>
    <w:rsid w:val="50567C57"/>
    <w:rsid w:val="50A2A4B8"/>
    <w:rsid w:val="50A672C1"/>
    <w:rsid w:val="50AB1AF9"/>
    <w:rsid w:val="50CA920C"/>
    <w:rsid w:val="50DB888F"/>
    <w:rsid w:val="50E3A186"/>
    <w:rsid w:val="511369D1"/>
    <w:rsid w:val="513C46F8"/>
    <w:rsid w:val="513EDEC1"/>
    <w:rsid w:val="5147E6F5"/>
    <w:rsid w:val="5162AED0"/>
    <w:rsid w:val="51775AAF"/>
    <w:rsid w:val="518D7D1E"/>
    <w:rsid w:val="51A3E62E"/>
    <w:rsid w:val="51AD4EF8"/>
    <w:rsid w:val="51B29034"/>
    <w:rsid w:val="51D04073"/>
    <w:rsid w:val="51D05E6D"/>
    <w:rsid w:val="51EFADCF"/>
    <w:rsid w:val="52190591"/>
    <w:rsid w:val="521EA8C9"/>
    <w:rsid w:val="5238A6CE"/>
    <w:rsid w:val="526EF041"/>
    <w:rsid w:val="52765FB0"/>
    <w:rsid w:val="5289A651"/>
    <w:rsid w:val="52A2ED83"/>
    <w:rsid w:val="52A55070"/>
    <w:rsid w:val="52D1337F"/>
    <w:rsid w:val="52D84162"/>
    <w:rsid w:val="52E4B04B"/>
    <w:rsid w:val="52F69667"/>
    <w:rsid w:val="5306896E"/>
    <w:rsid w:val="53467EFA"/>
    <w:rsid w:val="536B6031"/>
    <w:rsid w:val="536D2B2C"/>
    <w:rsid w:val="53830183"/>
    <w:rsid w:val="538A080A"/>
    <w:rsid w:val="538B9ED5"/>
    <w:rsid w:val="5392CBF7"/>
    <w:rsid w:val="5399FEF8"/>
    <w:rsid w:val="53DFDB0C"/>
    <w:rsid w:val="53E2BBBB"/>
    <w:rsid w:val="53E95D95"/>
    <w:rsid w:val="54045354"/>
    <w:rsid w:val="5447CE41"/>
    <w:rsid w:val="544C9608"/>
    <w:rsid w:val="545C15B0"/>
    <w:rsid w:val="5473E7BA"/>
    <w:rsid w:val="548080AC"/>
    <w:rsid w:val="548AAC2A"/>
    <w:rsid w:val="5492ABD4"/>
    <w:rsid w:val="54963ABA"/>
    <w:rsid w:val="54B4CC2E"/>
    <w:rsid w:val="54D00EB8"/>
    <w:rsid w:val="54D92456"/>
    <w:rsid w:val="54DB7BA3"/>
    <w:rsid w:val="5503BF05"/>
    <w:rsid w:val="551B5D81"/>
    <w:rsid w:val="553CA7D6"/>
    <w:rsid w:val="554F107C"/>
    <w:rsid w:val="55866C4D"/>
    <w:rsid w:val="55ADA9CB"/>
    <w:rsid w:val="55B712A9"/>
    <w:rsid w:val="55B77D10"/>
    <w:rsid w:val="55CAF302"/>
    <w:rsid w:val="55D6B603"/>
    <w:rsid w:val="5617FF68"/>
    <w:rsid w:val="5624652B"/>
    <w:rsid w:val="56320B1B"/>
    <w:rsid w:val="56499A56"/>
    <w:rsid w:val="56596516"/>
    <w:rsid w:val="56640A83"/>
    <w:rsid w:val="567F2896"/>
    <w:rsid w:val="5680C01B"/>
    <w:rsid w:val="569AC94C"/>
    <w:rsid w:val="56DBB1F5"/>
    <w:rsid w:val="56E22404"/>
    <w:rsid w:val="56F4F68F"/>
    <w:rsid w:val="57114604"/>
    <w:rsid w:val="57392ABF"/>
    <w:rsid w:val="5779141E"/>
    <w:rsid w:val="57887CCC"/>
    <w:rsid w:val="57A72178"/>
    <w:rsid w:val="57D8A3E5"/>
    <w:rsid w:val="57ED0AC6"/>
    <w:rsid w:val="57FE3D5D"/>
    <w:rsid w:val="581C907C"/>
    <w:rsid w:val="581D1A80"/>
    <w:rsid w:val="5820275E"/>
    <w:rsid w:val="5829F7D2"/>
    <w:rsid w:val="5839A8CF"/>
    <w:rsid w:val="586D701B"/>
    <w:rsid w:val="5879EC56"/>
    <w:rsid w:val="58931388"/>
    <w:rsid w:val="589D6F94"/>
    <w:rsid w:val="58DA9AC8"/>
    <w:rsid w:val="58DE25D8"/>
    <w:rsid w:val="58E874D2"/>
    <w:rsid w:val="590FB4B3"/>
    <w:rsid w:val="5919648F"/>
    <w:rsid w:val="5935BE32"/>
    <w:rsid w:val="5956BFCC"/>
    <w:rsid w:val="595CABB7"/>
    <w:rsid w:val="5964943B"/>
    <w:rsid w:val="599C7E40"/>
    <w:rsid w:val="59DB5258"/>
    <w:rsid w:val="59E838C5"/>
    <w:rsid w:val="59F05A03"/>
    <w:rsid w:val="5A09407C"/>
    <w:rsid w:val="5A244524"/>
    <w:rsid w:val="5A600100"/>
    <w:rsid w:val="5A60D9C9"/>
    <w:rsid w:val="5A632212"/>
    <w:rsid w:val="5A764380"/>
    <w:rsid w:val="5A96505C"/>
    <w:rsid w:val="5AA37440"/>
    <w:rsid w:val="5AB472FA"/>
    <w:rsid w:val="5AEFC230"/>
    <w:rsid w:val="5B0C9E43"/>
    <w:rsid w:val="5B3E2336"/>
    <w:rsid w:val="5B61FB51"/>
    <w:rsid w:val="5B6C8BBB"/>
    <w:rsid w:val="5B71EDF4"/>
    <w:rsid w:val="5B89C7A9"/>
    <w:rsid w:val="5B8E1368"/>
    <w:rsid w:val="5B963B2F"/>
    <w:rsid w:val="5BACA4F1"/>
    <w:rsid w:val="5BACDE3D"/>
    <w:rsid w:val="5BD87B7C"/>
    <w:rsid w:val="5C25C7E9"/>
    <w:rsid w:val="5C31959F"/>
    <w:rsid w:val="5C49CFC9"/>
    <w:rsid w:val="5C5063E1"/>
    <w:rsid w:val="5C550BD1"/>
    <w:rsid w:val="5C5C2DEC"/>
    <w:rsid w:val="5C7552C3"/>
    <w:rsid w:val="5CEDDF4A"/>
    <w:rsid w:val="5D0A5EC8"/>
    <w:rsid w:val="5D0ED0EA"/>
    <w:rsid w:val="5D29E3C9"/>
    <w:rsid w:val="5D3F1E2C"/>
    <w:rsid w:val="5D4AE4C8"/>
    <w:rsid w:val="5D7D763C"/>
    <w:rsid w:val="5DB85710"/>
    <w:rsid w:val="5DE75B74"/>
    <w:rsid w:val="5E1E5688"/>
    <w:rsid w:val="5E1F2678"/>
    <w:rsid w:val="5E3D50B7"/>
    <w:rsid w:val="5E471FDF"/>
    <w:rsid w:val="5E62AAFB"/>
    <w:rsid w:val="5E70927A"/>
    <w:rsid w:val="5EC3C9A8"/>
    <w:rsid w:val="5ED0C8E1"/>
    <w:rsid w:val="5EF0C97C"/>
    <w:rsid w:val="5F09A6E7"/>
    <w:rsid w:val="5F34645F"/>
    <w:rsid w:val="5F9069A7"/>
    <w:rsid w:val="5FACF385"/>
    <w:rsid w:val="5FCF6030"/>
    <w:rsid w:val="6001787B"/>
    <w:rsid w:val="6006AC79"/>
    <w:rsid w:val="60196ECE"/>
    <w:rsid w:val="602D8E55"/>
    <w:rsid w:val="6038B29B"/>
    <w:rsid w:val="6046E234"/>
    <w:rsid w:val="605EA7CF"/>
    <w:rsid w:val="60741C1E"/>
    <w:rsid w:val="60788200"/>
    <w:rsid w:val="60A57748"/>
    <w:rsid w:val="60B1B267"/>
    <w:rsid w:val="60C291B1"/>
    <w:rsid w:val="60C92C49"/>
    <w:rsid w:val="60D01B4D"/>
    <w:rsid w:val="60D7D9B2"/>
    <w:rsid w:val="60E6EA86"/>
    <w:rsid w:val="60F1FA7E"/>
    <w:rsid w:val="612464F2"/>
    <w:rsid w:val="61360D0B"/>
    <w:rsid w:val="61522FE8"/>
    <w:rsid w:val="6155F74A"/>
    <w:rsid w:val="61691A99"/>
    <w:rsid w:val="619D419B"/>
    <w:rsid w:val="61A86CCB"/>
    <w:rsid w:val="61C1409E"/>
    <w:rsid w:val="61EC1A15"/>
    <w:rsid w:val="61F214E1"/>
    <w:rsid w:val="62266223"/>
    <w:rsid w:val="622C2F54"/>
    <w:rsid w:val="623E3EE3"/>
    <w:rsid w:val="626B9E84"/>
    <w:rsid w:val="629452F1"/>
    <w:rsid w:val="6295EBED"/>
    <w:rsid w:val="62AB655E"/>
    <w:rsid w:val="62C0FED3"/>
    <w:rsid w:val="63079FEE"/>
    <w:rsid w:val="6307E107"/>
    <w:rsid w:val="630E749C"/>
    <w:rsid w:val="6329652E"/>
    <w:rsid w:val="6344039D"/>
    <w:rsid w:val="6347BB9E"/>
    <w:rsid w:val="634DDAFD"/>
    <w:rsid w:val="63516E91"/>
    <w:rsid w:val="63546B5F"/>
    <w:rsid w:val="63A859FD"/>
    <w:rsid w:val="63B0A4FB"/>
    <w:rsid w:val="63EF3D91"/>
    <w:rsid w:val="640C386B"/>
    <w:rsid w:val="640D47CD"/>
    <w:rsid w:val="640E18E2"/>
    <w:rsid w:val="6434B88D"/>
    <w:rsid w:val="6467EB16"/>
    <w:rsid w:val="64985A90"/>
    <w:rsid w:val="64B0455B"/>
    <w:rsid w:val="64B30730"/>
    <w:rsid w:val="64B4AB26"/>
    <w:rsid w:val="64E00D8D"/>
    <w:rsid w:val="6507E558"/>
    <w:rsid w:val="650C00A8"/>
    <w:rsid w:val="65149B72"/>
    <w:rsid w:val="6521521F"/>
    <w:rsid w:val="6521D055"/>
    <w:rsid w:val="6564A61A"/>
    <w:rsid w:val="656B6038"/>
    <w:rsid w:val="65727110"/>
    <w:rsid w:val="65AC4344"/>
    <w:rsid w:val="65B0D87D"/>
    <w:rsid w:val="65C94A01"/>
    <w:rsid w:val="65C9DDC3"/>
    <w:rsid w:val="65E0656B"/>
    <w:rsid w:val="65E322C6"/>
    <w:rsid w:val="6606ED59"/>
    <w:rsid w:val="66222B71"/>
    <w:rsid w:val="666077DA"/>
    <w:rsid w:val="666105F0"/>
    <w:rsid w:val="667F1833"/>
    <w:rsid w:val="66955799"/>
    <w:rsid w:val="66A4C023"/>
    <w:rsid w:val="66BDA0B6"/>
    <w:rsid w:val="66EA2ADA"/>
    <w:rsid w:val="66F4D4A4"/>
    <w:rsid w:val="672637CA"/>
    <w:rsid w:val="6728A0E3"/>
    <w:rsid w:val="674FDE77"/>
    <w:rsid w:val="6753CC5F"/>
    <w:rsid w:val="67573C0F"/>
    <w:rsid w:val="676CA812"/>
    <w:rsid w:val="677906C6"/>
    <w:rsid w:val="678F7704"/>
    <w:rsid w:val="67B7498B"/>
    <w:rsid w:val="67C1AC46"/>
    <w:rsid w:val="67C3C638"/>
    <w:rsid w:val="67CE0DB5"/>
    <w:rsid w:val="67EB2825"/>
    <w:rsid w:val="67F647D7"/>
    <w:rsid w:val="67F6BD4C"/>
    <w:rsid w:val="67F82CDD"/>
    <w:rsid w:val="68006E13"/>
    <w:rsid w:val="68199721"/>
    <w:rsid w:val="681F3957"/>
    <w:rsid w:val="682A2EC7"/>
    <w:rsid w:val="6837870F"/>
    <w:rsid w:val="683AA1CC"/>
    <w:rsid w:val="685B5372"/>
    <w:rsid w:val="687224C1"/>
    <w:rsid w:val="68994C47"/>
    <w:rsid w:val="689DF364"/>
    <w:rsid w:val="68CAC213"/>
    <w:rsid w:val="68E2EB97"/>
    <w:rsid w:val="68F30C70"/>
    <w:rsid w:val="691E2390"/>
    <w:rsid w:val="69218897"/>
    <w:rsid w:val="692BE279"/>
    <w:rsid w:val="69415AED"/>
    <w:rsid w:val="6947ABEE"/>
    <w:rsid w:val="69720E79"/>
    <w:rsid w:val="69921838"/>
    <w:rsid w:val="6998BB84"/>
    <w:rsid w:val="69A09438"/>
    <w:rsid w:val="69A4BABC"/>
    <w:rsid w:val="69A6BCCB"/>
    <w:rsid w:val="69AFFADF"/>
    <w:rsid w:val="69D6722D"/>
    <w:rsid w:val="6A2F3C63"/>
    <w:rsid w:val="6A3532F9"/>
    <w:rsid w:val="6A8DBD59"/>
    <w:rsid w:val="6AADCE67"/>
    <w:rsid w:val="6AB5C177"/>
    <w:rsid w:val="6AF5DD27"/>
    <w:rsid w:val="6B04AD5B"/>
    <w:rsid w:val="6B04C716"/>
    <w:rsid w:val="6B412128"/>
    <w:rsid w:val="6B4DC47A"/>
    <w:rsid w:val="6B68D13C"/>
    <w:rsid w:val="6B9CD2C6"/>
    <w:rsid w:val="6BA2C2CA"/>
    <w:rsid w:val="6BA9C583"/>
    <w:rsid w:val="6BCAC63E"/>
    <w:rsid w:val="6BE6B6BF"/>
    <w:rsid w:val="6BFA4F76"/>
    <w:rsid w:val="6BFC6C40"/>
    <w:rsid w:val="6C0A4B59"/>
    <w:rsid w:val="6C0F62FB"/>
    <w:rsid w:val="6C1280CA"/>
    <w:rsid w:val="6C234F9A"/>
    <w:rsid w:val="6C262381"/>
    <w:rsid w:val="6C4E1358"/>
    <w:rsid w:val="6CCB0B10"/>
    <w:rsid w:val="6D05BF46"/>
    <w:rsid w:val="6D0F47BB"/>
    <w:rsid w:val="6D1C374D"/>
    <w:rsid w:val="6D282A32"/>
    <w:rsid w:val="6D6414F6"/>
    <w:rsid w:val="6D68F618"/>
    <w:rsid w:val="6DE88036"/>
    <w:rsid w:val="6DF41637"/>
    <w:rsid w:val="6E046EFC"/>
    <w:rsid w:val="6E18B7A7"/>
    <w:rsid w:val="6E74055B"/>
    <w:rsid w:val="6EC0C515"/>
    <w:rsid w:val="6EEC427D"/>
    <w:rsid w:val="6F0A718B"/>
    <w:rsid w:val="6F1EFE69"/>
    <w:rsid w:val="6F53FF2B"/>
    <w:rsid w:val="6F894FC0"/>
    <w:rsid w:val="6F8D6514"/>
    <w:rsid w:val="6F913C14"/>
    <w:rsid w:val="6F9F81DB"/>
    <w:rsid w:val="6FB56924"/>
    <w:rsid w:val="6FC3F874"/>
    <w:rsid w:val="6FE946D3"/>
    <w:rsid w:val="6FFFDDDC"/>
    <w:rsid w:val="7001FE4E"/>
    <w:rsid w:val="702CA02D"/>
    <w:rsid w:val="702DC68A"/>
    <w:rsid w:val="70436856"/>
    <w:rsid w:val="70461F2F"/>
    <w:rsid w:val="704EB34F"/>
    <w:rsid w:val="7050DE48"/>
    <w:rsid w:val="706AFC23"/>
    <w:rsid w:val="70A096DA"/>
    <w:rsid w:val="70AA357D"/>
    <w:rsid w:val="70EEF5EB"/>
    <w:rsid w:val="7103B76E"/>
    <w:rsid w:val="71168327"/>
    <w:rsid w:val="7130BB3E"/>
    <w:rsid w:val="7131891E"/>
    <w:rsid w:val="715F1433"/>
    <w:rsid w:val="715FC347"/>
    <w:rsid w:val="71699471"/>
    <w:rsid w:val="7174089A"/>
    <w:rsid w:val="717C37A4"/>
    <w:rsid w:val="7185CEEC"/>
    <w:rsid w:val="71932E2E"/>
    <w:rsid w:val="71ABA61D"/>
    <w:rsid w:val="71B09956"/>
    <w:rsid w:val="71EE187B"/>
    <w:rsid w:val="71F53F58"/>
    <w:rsid w:val="71F99B5B"/>
    <w:rsid w:val="72023DDF"/>
    <w:rsid w:val="724AD47E"/>
    <w:rsid w:val="72569C18"/>
    <w:rsid w:val="72AECA68"/>
    <w:rsid w:val="72B21AC8"/>
    <w:rsid w:val="72C99EF9"/>
    <w:rsid w:val="731A4CF7"/>
    <w:rsid w:val="731C8561"/>
    <w:rsid w:val="7347767E"/>
    <w:rsid w:val="735D53ED"/>
    <w:rsid w:val="737D5473"/>
    <w:rsid w:val="73B98DC4"/>
    <w:rsid w:val="73C197C7"/>
    <w:rsid w:val="73E11307"/>
    <w:rsid w:val="73FC34E1"/>
    <w:rsid w:val="741A0487"/>
    <w:rsid w:val="742EBB7C"/>
    <w:rsid w:val="742F60D9"/>
    <w:rsid w:val="74440DE1"/>
    <w:rsid w:val="745415D5"/>
    <w:rsid w:val="7471B99A"/>
    <w:rsid w:val="7475B7DB"/>
    <w:rsid w:val="748420C6"/>
    <w:rsid w:val="748CCD9B"/>
    <w:rsid w:val="74922116"/>
    <w:rsid w:val="74C2603A"/>
    <w:rsid w:val="74FBA274"/>
    <w:rsid w:val="74FFFA32"/>
    <w:rsid w:val="75039359"/>
    <w:rsid w:val="750C7472"/>
    <w:rsid w:val="751D8396"/>
    <w:rsid w:val="75219484"/>
    <w:rsid w:val="752904BC"/>
    <w:rsid w:val="7532AF61"/>
    <w:rsid w:val="7558A976"/>
    <w:rsid w:val="75698F0D"/>
    <w:rsid w:val="75899C2B"/>
    <w:rsid w:val="75B56086"/>
    <w:rsid w:val="75C44AA0"/>
    <w:rsid w:val="75E8B120"/>
    <w:rsid w:val="75EA0503"/>
    <w:rsid w:val="75EAC5EF"/>
    <w:rsid w:val="75EB6B4C"/>
    <w:rsid w:val="75F51C9E"/>
    <w:rsid w:val="7642735E"/>
    <w:rsid w:val="765772E3"/>
    <w:rsid w:val="76A7DEE6"/>
    <w:rsid w:val="76B48A7D"/>
    <w:rsid w:val="76BDDD59"/>
    <w:rsid w:val="76E0590F"/>
    <w:rsid w:val="76E977BE"/>
    <w:rsid w:val="770C3D98"/>
    <w:rsid w:val="7724210E"/>
    <w:rsid w:val="77415509"/>
    <w:rsid w:val="7747EB9A"/>
    <w:rsid w:val="776C5F4E"/>
    <w:rsid w:val="777BA558"/>
    <w:rsid w:val="77A8D2AF"/>
    <w:rsid w:val="77AD30C6"/>
    <w:rsid w:val="77D87695"/>
    <w:rsid w:val="77E427E9"/>
    <w:rsid w:val="782D8260"/>
    <w:rsid w:val="78652C50"/>
    <w:rsid w:val="7870CB2C"/>
    <w:rsid w:val="7873E2D6"/>
    <w:rsid w:val="788C6CA6"/>
    <w:rsid w:val="78AC033B"/>
    <w:rsid w:val="78AF8B39"/>
    <w:rsid w:val="78B1E6AB"/>
    <w:rsid w:val="78B2D380"/>
    <w:rsid w:val="78C59858"/>
    <w:rsid w:val="79086CAF"/>
    <w:rsid w:val="79161F0F"/>
    <w:rsid w:val="79332063"/>
    <w:rsid w:val="794CF839"/>
    <w:rsid w:val="7950D5CA"/>
    <w:rsid w:val="796B903D"/>
    <w:rsid w:val="799EC590"/>
    <w:rsid w:val="799F6BB2"/>
    <w:rsid w:val="79B17294"/>
    <w:rsid w:val="79B80A80"/>
    <w:rsid w:val="79C7032B"/>
    <w:rsid w:val="79E600D3"/>
    <w:rsid w:val="79FA3394"/>
    <w:rsid w:val="7A58E4A2"/>
    <w:rsid w:val="7A679FD2"/>
    <w:rsid w:val="7A8AF9FE"/>
    <w:rsid w:val="7AAE0F96"/>
    <w:rsid w:val="7ABABEED"/>
    <w:rsid w:val="7ADE4BB7"/>
    <w:rsid w:val="7ADEFE00"/>
    <w:rsid w:val="7AF7DCBF"/>
    <w:rsid w:val="7B6BDA78"/>
    <w:rsid w:val="7B6DE311"/>
    <w:rsid w:val="7B6E701B"/>
    <w:rsid w:val="7B8E0D46"/>
    <w:rsid w:val="7BBA2BAA"/>
    <w:rsid w:val="7BF6D68C"/>
    <w:rsid w:val="7BFCB298"/>
    <w:rsid w:val="7C32A076"/>
    <w:rsid w:val="7C609ED9"/>
    <w:rsid w:val="7C82A343"/>
    <w:rsid w:val="7C8498FB"/>
    <w:rsid w:val="7CA78A07"/>
    <w:rsid w:val="7CB741BA"/>
    <w:rsid w:val="7CC58D0A"/>
    <w:rsid w:val="7CD16611"/>
    <w:rsid w:val="7CD70C74"/>
    <w:rsid w:val="7D033F2A"/>
    <w:rsid w:val="7D21965A"/>
    <w:rsid w:val="7D3BF601"/>
    <w:rsid w:val="7D430604"/>
    <w:rsid w:val="7D7467F5"/>
    <w:rsid w:val="7D77933B"/>
    <w:rsid w:val="7D7AE351"/>
    <w:rsid w:val="7D85DBC9"/>
    <w:rsid w:val="7D99B43A"/>
    <w:rsid w:val="7DAC9844"/>
    <w:rsid w:val="7E0D8573"/>
    <w:rsid w:val="7E1EAD62"/>
    <w:rsid w:val="7E411814"/>
    <w:rsid w:val="7E426FAF"/>
    <w:rsid w:val="7E65CEC8"/>
    <w:rsid w:val="7E7BAAC7"/>
    <w:rsid w:val="7EA04DE2"/>
    <w:rsid w:val="7EAFDE5B"/>
    <w:rsid w:val="7ED32893"/>
    <w:rsid w:val="7ED93E96"/>
    <w:rsid w:val="7F08374D"/>
    <w:rsid w:val="7F1A2599"/>
    <w:rsid w:val="7F1BE662"/>
    <w:rsid w:val="7F4BC13C"/>
    <w:rsid w:val="7F5006C8"/>
    <w:rsid w:val="7F5CB94B"/>
    <w:rsid w:val="7F5ECF1B"/>
    <w:rsid w:val="7F75FE92"/>
    <w:rsid w:val="7F766B09"/>
    <w:rsid w:val="7F7F393B"/>
    <w:rsid w:val="7FBCC9AB"/>
    <w:rsid w:val="7FC0167B"/>
    <w:rsid w:val="7FCBB7B5"/>
    <w:rsid w:val="7FCBDD7E"/>
    <w:rsid w:val="7FD3B8AC"/>
    <w:rsid w:val="7FD87929"/>
    <w:rsid w:val="7FEB814F"/>
    <w:rsid w:val="7FF57C91"/>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D3203"/>
  <w15:chartTrackingRefBased/>
  <w15:docId w15:val="{34CCF07B-D5F1-44F9-A5FC-F3BC5717E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52F"/>
    <w:pPr>
      <w:spacing w:line="360" w:lineRule="auto"/>
    </w:pPr>
    <w:rPr>
      <w:rFonts w:ascii="Arial" w:hAnsi="Arial"/>
    </w:rPr>
  </w:style>
  <w:style w:type="paragraph" w:styleId="Heading1">
    <w:name w:val="heading 1"/>
    <w:basedOn w:val="Normal"/>
    <w:next w:val="Normal"/>
    <w:link w:val="Heading1Char"/>
    <w:uiPriority w:val="9"/>
    <w:qFormat/>
    <w:rsid w:val="0071552F"/>
    <w:pPr>
      <w:keepNext/>
      <w:keepLines/>
      <w:numPr>
        <w:numId w:val="56"/>
      </w:numPr>
      <w:spacing w:before="240" w:after="0"/>
      <w:outlineLvl w:val="0"/>
    </w:pPr>
    <w:rPr>
      <w:rFonts w:eastAsiaTheme="majorEastAsia" w:cstheme="majorBidi"/>
      <w:b/>
      <w:color w:val="002060"/>
      <w:sz w:val="32"/>
      <w:szCs w:val="32"/>
    </w:rPr>
  </w:style>
  <w:style w:type="paragraph" w:styleId="Heading2">
    <w:name w:val="heading 2"/>
    <w:basedOn w:val="Normal"/>
    <w:next w:val="Normal"/>
    <w:link w:val="Heading2Char"/>
    <w:uiPriority w:val="9"/>
    <w:unhideWhenUsed/>
    <w:qFormat/>
    <w:rsid w:val="0071552F"/>
    <w:pPr>
      <w:keepNext/>
      <w:keepLines/>
      <w:numPr>
        <w:ilvl w:val="1"/>
        <w:numId w:val="56"/>
      </w:numPr>
      <w:spacing w:before="40" w:after="0"/>
      <w:outlineLvl w:val="1"/>
    </w:pPr>
    <w:rPr>
      <w:rFonts w:eastAsiaTheme="majorEastAsia" w:cstheme="majorBidi"/>
      <w:b/>
      <w:color w:val="002060"/>
      <w:sz w:val="26"/>
      <w:szCs w:val="26"/>
    </w:rPr>
  </w:style>
  <w:style w:type="paragraph" w:styleId="Heading3">
    <w:name w:val="heading 3"/>
    <w:basedOn w:val="Normal"/>
    <w:next w:val="Normal"/>
    <w:link w:val="Heading3Char"/>
    <w:uiPriority w:val="9"/>
    <w:unhideWhenUsed/>
    <w:qFormat/>
    <w:rsid w:val="0071552F"/>
    <w:pPr>
      <w:keepNext/>
      <w:keepLines/>
      <w:numPr>
        <w:ilvl w:val="2"/>
        <w:numId w:val="56"/>
      </w:numPr>
      <w:spacing w:before="40" w:after="0"/>
      <w:outlineLvl w:val="2"/>
    </w:pPr>
    <w:rPr>
      <w:rFonts w:eastAsiaTheme="majorEastAsia" w:cstheme="majorBidi"/>
      <w:b/>
      <w:color w:val="002060"/>
      <w:sz w:val="24"/>
      <w:szCs w:val="24"/>
    </w:rPr>
  </w:style>
  <w:style w:type="paragraph" w:styleId="Heading4">
    <w:name w:val="heading 4"/>
    <w:basedOn w:val="Normal"/>
    <w:next w:val="Normal"/>
    <w:link w:val="Heading4Char"/>
    <w:uiPriority w:val="9"/>
    <w:unhideWhenUsed/>
    <w:qFormat/>
    <w:rsid w:val="000E074B"/>
    <w:pPr>
      <w:keepNext/>
      <w:keepLines/>
      <w:numPr>
        <w:ilvl w:val="3"/>
        <w:numId w:val="56"/>
      </w:numPr>
      <w:spacing w:before="40" w:after="0"/>
      <w:outlineLvl w:val="3"/>
    </w:pPr>
    <w:rPr>
      <w:rFonts w:eastAsiaTheme="majorEastAsia" w:cstheme="majorBidi"/>
      <w:b/>
      <w:iCs/>
      <w:color w:val="002060"/>
    </w:rPr>
  </w:style>
  <w:style w:type="paragraph" w:styleId="Heading5">
    <w:name w:val="heading 5"/>
    <w:basedOn w:val="Normal"/>
    <w:next w:val="Normal"/>
    <w:link w:val="Heading5Char"/>
    <w:uiPriority w:val="9"/>
    <w:semiHidden/>
    <w:unhideWhenUsed/>
    <w:qFormat/>
    <w:rsid w:val="00B233B4"/>
    <w:pPr>
      <w:keepNext/>
      <w:keepLines/>
      <w:numPr>
        <w:ilvl w:val="4"/>
        <w:numId w:val="56"/>
      </w:numPr>
      <w:spacing w:before="40" w:after="0"/>
      <w:ind w:left="360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233B4"/>
    <w:pPr>
      <w:keepNext/>
      <w:keepLines/>
      <w:numPr>
        <w:ilvl w:val="5"/>
        <w:numId w:val="56"/>
      </w:numPr>
      <w:spacing w:before="40" w:after="0"/>
      <w:ind w:left="432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233B4"/>
    <w:pPr>
      <w:keepNext/>
      <w:keepLines/>
      <w:numPr>
        <w:ilvl w:val="6"/>
        <w:numId w:val="56"/>
      </w:numPr>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233B4"/>
    <w:pPr>
      <w:keepNext/>
      <w:keepLines/>
      <w:numPr>
        <w:ilvl w:val="7"/>
        <w:numId w:val="56"/>
      </w:numPr>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233B4"/>
    <w:pPr>
      <w:keepNext/>
      <w:keepLines/>
      <w:numPr>
        <w:ilvl w:val="8"/>
        <w:numId w:val="56"/>
      </w:numPr>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552F"/>
    <w:rPr>
      <w:rFonts w:ascii="Arial" w:eastAsiaTheme="majorEastAsia" w:hAnsi="Arial" w:cstheme="majorBidi"/>
      <w:b/>
      <w:color w:val="002060"/>
      <w:sz w:val="32"/>
      <w:szCs w:val="32"/>
    </w:rPr>
  </w:style>
  <w:style w:type="character" w:customStyle="1" w:styleId="Heading2Char">
    <w:name w:val="Heading 2 Char"/>
    <w:basedOn w:val="DefaultParagraphFont"/>
    <w:link w:val="Heading2"/>
    <w:rsid w:val="0071552F"/>
    <w:rPr>
      <w:rFonts w:ascii="Arial" w:eastAsiaTheme="majorEastAsia" w:hAnsi="Arial" w:cstheme="majorBidi"/>
      <w:b/>
      <w:color w:val="002060"/>
      <w:sz w:val="26"/>
      <w:szCs w:val="26"/>
    </w:rPr>
  </w:style>
  <w:style w:type="character" w:customStyle="1" w:styleId="Heading3Char">
    <w:name w:val="Heading 3 Char"/>
    <w:basedOn w:val="DefaultParagraphFont"/>
    <w:link w:val="Heading3"/>
    <w:uiPriority w:val="9"/>
    <w:rsid w:val="0071552F"/>
    <w:rPr>
      <w:rFonts w:ascii="Arial" w:eastAsiaTheme="majorEastAsia" w:hAnsi="Arial" w:cstheme="majorBidi"/>
      <w:b/>
      <w:color w:val="002060"/>
      <w:sz w:val="24"/>
      <w:szCs w:val="24"/>
    </w:rPr>
  </w:style>
  <w:style w:type="character" w:customStyle="1" w:styleId="Heading4Char">
    <w:name w:val="Heading 4 Char"/>
    <w:basedOn w:val="DefaultParagraphFont"/>
    <w:link w:val="Heading4"/>
    <w:uiPriority w:val="9"/>
    <w:rsid w:val="000E074B"/>
    <w:rPr>
      <w:rFonts w:ascii="Arial" w:eastAsiaTheme="majorEastAsia" w:hAnsi="Arial" w:cstheme="majorBidi"/>
      <w:b/>
      <w:iCs/>
      <w:color w:val="002060"/>
    </w:rPr>
  </w:style>
  <w:style w:type="character" w:customStyle="1" w:styleId="Heading5Char">
    <w:name w:val="Heading 5 Char"/>
    <w:basedOn w:val="DefaultParagraphFont"/>
    <w:link w:val="Heading5"/>
    <w:uiPriority w:val="9"/>
    <w:semiHidden/>
    <w:rsid w:val="00B233B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233B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233B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233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233B4"/>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E825E8"/>
    <w:rPr>
      <w:i/>
      <w:iCs/>
      <w:color w:val="404040" w:themeColor="text1" w:themeTint="BF"/>
    </w:rPr>
  </w:style>
  <w:style w:type="paragraph" w:styleId="TOCHeading">
    <w:name w:val="TOC Heading"/>
    <w:basedOn w:val="Heading1"/>
    <w:next w:val="Normal"/>
    <w:uiPriority w:val="39"/>
    <w:unhideWhenUsed/>
    <w:qFormat/>
    <w:rsid w:val="00DA793B"/>
    <w:pPr>
      <w:numPr>
        <w:numId w:val="0"/>
      </w:numPr>
      <w:outlineLvl w:val="9"/>
    </w:pPr>
    <w:rPr>
      <w:kern w:val="0"/>
      <w:lang w:val="en-US" w:eastAsia="en-US"/>
      <w14:ligatures w14:val="none"/>
    </w:rPr>
  </w:style>
  <w:style w:type="paragraph" w:styleId="TOC1">
    <w:name w:val="toc 1"/>
    <w:basedOn w:val="Normal"/>
    <w:next w:val="Normal"/>
    <w:autoRedefine/>
    <w:uiPriority w:val="39"/>
    <w:unhideWhenUsed/>
    <w:rsid w:val="00516629"/>
    <w:pPr>
      <w:tabs>
        <w:tab w:val="left" w:pos="440"/>
        <w:tab w:val="right" w:leader="dot" w:pos="9016"/>
      </w:tabs>
      <w:spacing w:after="100" w:line="240" w:lineRule="auto"/>
    </w:pPr>
  </w:style>
  <w:style w:type="paragraph" w:styleId="TOC2">
    <w:name w:val="toc 2"/>
    <w:basedOn w:val="Normal"/>
    <w:next w:val="Normal"/>
    <w:autoRedefine/>
    <w:uiPriority w:val="39"/>
    <w:unhideWhenUsed/>
    <w:rsid w:val="00F620CB"/>
    <w:pPr>
      <w:tabs>
        <w:tab w:val="left" w:pos="660"/>
        <w:tab w:val="right" w:leader="dot" w:pos="9015"/>
      </w:tabs>
      <w:spacing w:after="100" w:line="240" w:lineRule="auto"/>
      <w:ind w:left="221"/>
    </w:pPr>
  </w:style>
  <w:style w:type="paragraph" w:styleId="TOC3">
    <w:name w:val="toc 3"/>
    <w:basedOn w:val="Normal"/>
    <w:next w:val="Normal"/>
    <w:autoRedefine/>
    <w:uiPriority w:val="39"/>
    <w:unhideWhenUsed/>
    <w:rsid w:val="004E6ECC"/>
    <w:pPr>
      <w:tabs>
        <w:tab w:val="left" w:pos="1320"/>
        <w:tab w:val="right" w:leader="dot" w:pos="9016"/>
      </w:tabs>
      <w:spacing w:after="100" w:line="240" w:lineRule="auto"/>
      <w:ind w:left="442"/>
    </w:pPr>
  </w:style>
  <w:style w:type="character" w:styleId="Hyperlink">
    <w:name w:val="Hyperlink"/>
    <w:basedOn w:val="DefaultParagraphFont"/>
    <w:uiPriority w:val="99"/>
    <w:unhideWhenUsed/>
    <w:rsid w:val="00DA793B"/>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634538"/>
    <w:pPr>
      <w:spacing w:after="0" w:line="240" w:lineRule="auto"/>
    </w:pPr>
  </w:style>
  <w:style w:type="paragraph" w:styleId="Caption">
    <w:name w:val="caption"/>
    <w:basedOn w:val="Normal"/>
    <w:next w:val="Normal"/>
    <w:uiPriority w:val="35"/>
    <w:unhideWhenUsed/>
    <w:qFormat/>
    <w:rsid w:val="0077044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A12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12C3"/>
  </w:style>
  <w:style w:type="paragraph" w:styleId="Footer">
    <w:name w:val="footer"/>
    <w:basedOn w:val="Normal"/>
    <w:link w:val="FooterChar"/>
    <w:uiPriority w:val="99"/>
    <w:unhideWhenUsed/>
    <w:rsid w:val="005A12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12C3"/>
  </w:style>
  <w:style w:type="paragraph" w:styleId="NoSpacing">
    <w:name w:val="No Spacing"/>
    <w:uiPriority w:val="1"/>
    <w:qFormat/>
    <w:rsid w:val="00123465"/>
    <w:pPr>
      <w:spacing w:after="0" w:line="240" w:lineRule="auto"/>
    </w:pPr>
    <w:rPr>
      <w:rFonts w:ascii="Arial" w:hAnsi="Arial"/>
    </w:rPr>
  </w:style>
  <w:style w:type="character" w:styleId="CommentReference">
    <w:name w:val="annotation reference"/>
    <w:basedOn w:val="DefaultParagraphFont"/>
    <w:uiPriority w:val="99"/>
    <w:semiHidden/>
    <w:unhideWhenUsed/>
    <w:rsid w:val="001E02DA"/>
    <w:rPr>
      <w:sz w:val="16"/>
      <w:szCs w:val="16"/>
    </w:rPr>
  </w:style>
  <w:style w:type="paragraph" w:styleId="CommentText">
    <w:name w:val="annotation text"/>
    <w:basedOn w:val="Normal"/>
    <w:link w:val="CommentTextChar"/>
    <w:uiPriority w:val="99"/>
    <w:unhideWhenUsed/>
    <w:rsid w:val="001E02DA"/>
    <w:pPr>
      <w:spacing w:line="240" w:lineRule="auto"/>
    </w:pPr>
    <w:rPr>
      <w:sz w:val="20"/>
      <w:szCs w:val="20"/>
    </w:rPr>
  </w:style>
  <w:style w:type="character" w:customStyle="1" w:styleId="CommentTextChar">
    <w:name w:val="Comment Text Char"/>
    <w:basedOn w:val="DefaultParagraphFont"/>
    <w:link w:val="CommentText"/>
    <w:uiPriority w:val="99"/>
    <w:rsid w:val="001E02D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E02DA"/>
    <w:rPr>
      <w:b/>
      <w:bCs/>
    </w:rPr>
  </w:style>
  <w:style w:type="character" w:customStyle="1" w:styleId="CommentSubjectChar">
    <w:name w:val="Comment Subject Char"/>
    <w:basedOn w:val="CommentTextChar"/>
    <w:link w:val="CommentSubject"/>
    <w:uiPriority w:val="99"/>
    <w:semiHidden/>
    <w:rsid w:val="001E02DA"/>
    <w:rPr>
      <w:rFonts w:ascii="Arial" w:hAnsi="Arial"/>
      <w:b/>
      <w:bCs/>
      <w:sz w:val="20"/>
      <w:szCs w:val="20"/>
    </w:rPr>
  </w:style>
  <w:style w:type="character" w:styleId="Mention">
    <w:name w:val="Mention"/>
    <w:basedOn w:val="DefaultParagraphFont"/>
    <w:uiPriority w:val="99"/>
    <w:unhideWhenUsed/>
    <w:rsid w:val="00213C8C"/>
    <w:rPr>
      <w:color w:val="2B579A"/>
      <w:shd w:val="clear" w:color="auto" w:fill="E1DFDD"/>
    </w:rPr>
  </w:style>
  <w:style w:type="paragraph" w:styleId="Bibliography">
    <w:name w:val="Bibliography"/>
    <w:basedOn w:val="Normal"/>
    <w:next w:val="Normal"/>
    <w:uiPriority w:val="37"/>
    <w:unhideWhenUsed/>
    <w:rsid w:val="00E874B8"/>
  </w:style>
  <w:style w:type="character" w:styleId="FollowedHyperlink">
    <w:name w:val="FollowedHyperlink"/>
    <w:basedOn w:val="DefaultParagraphFont"/>
    <w:uiPriority w:val="99"/>
    <w:semiHidden/>
    <w:unhideWhenUsed/>
    <w:rsid w:val="008F67DB"/>
    <w:rPr>
      <w:color w:val="954F72" w:themeColor="followedHyperlink"/>
      <w:u w:val="single"/>
    </w:rPr>
  </w:style>
  <w:style w:type="paragraph" w:styleId="TableofFigures">
    <w:name w:val="table of figures"/>
    <w:basedOn w:val="Normal"/>
    <w:next w:val="Normal"/>
    <w:uiPriority w:val="99"/>
    <w:unhideWhenUsed/>
    <w:rsid w:val="00B46E4B"/>
    <w:pPr>
      <w:spacing w:after="0"/>
    </w:pPr>
  </w:style>
  <w:style w:type="character" w:styleId="UnresolvedMention">
    <w:name w:val="Unresolved Mention"/>
    <w:basedOn w:val="DefaultParagraphFont"/>
    <w:uiPriority w:val="99"/>
    <w:semiHidden/>
    <w:unhideWhenUsed/>
    <w:rsid w:val="007F6887"/>
    <w:rPr>
      <w:color w:val="605E5C"/>
      <w:shd w:val="clear" w:color="auto" w:fill="E1DFDD"/>
    </w:rPr>
  </w:style>
  <w:style w:type="paragraph" w:styleId="FootnoteText">
    <w:name w:val="footnote text"/>
    <w:basedOn w:val="Normal"/>
    <w:link w:val="FootnoteTextChar"/>
    <w:uiPriority w:val="99"/>
    <w:semiHidden/>
    <w:unhideWhenUsed/>
    <w:rsid w:val="002555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55C4"/>
    <w:rPr>
      <w:rFonts w:ascii="Arial" w:hAnsi="Arial"/>
      <w:sz w:val="20"/>
      <w:szCs w:val="20"/>
    </w:rPr>
  </w:style>
  <w:style w:type="character" w:styleId="FootnoteReference">
    <w:name w:val="footnote reference"/>
    <w:basedOn w:val="DefaultParagraphFont"/>
    <w:uiPriority w:val="99"/>
    <w:semiHidden/>
    <w:unhideWhenUsed/>
    <w:rsid w:val="002555C4"/>
    <w:rPr>
      <w:vertAlign w:val="superscript"/>
    </w:rPr>
  </w:style>
  <w:style w:type="table" w:customStyle="1" w:styleId="TableGrid0">
    <w:name w:val="TableGrid"/>
    <w:rsid w:val="00620872"/>
    <w:pPr>
      <w:spacing w:after="0" w:line="240" w:lineRule="auto"/>
    </w:pPr>
    <w:rPr>
      <w:sz w:val="24"/>
      <w:szCs w:val="24"/>
      <w:lang w:eastAsia="en-GB"/>
    </w:rPr>
    <w:tblPr>
      <w:tblCellMar>
        <w:top w:w="0" w:type="dxa"/>
        <w:left w:w="0" w:type="dxa"/>
        <w:bottom w:w="0" w:type="dxa"/>
        <w:right w:w="0" w:type="dxa"/>
      </w:tblCellMar>
    </w:tblPr>
  </w:style>
  <w:style w:type="paragraph" w:customStyle="1" w:styleId="paragraph">
    <w:name w:val="paragraph"/>
    <w:basedOn w:val="Normal"/>
    <w:rsid w:val="003A6D5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PlaceholderText">
    <w:name w:val="Placeholder Text"/>
    <w:basedOn w:val="DefaultParagraphFont"/>
    <w:uiPriority w:val="99"/>
    <w:semiHidden/>
    <w:rsid w:val="00FE36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3611">
      <w:bodyDiv w:val="1"/>
      <w:marLeft w:val="0"/>
      <w:marRight w:val="0"/>
      <w:marTop w:val="0"/>
      <w:marBottom w:val="0"/>
      <w:divBdr>
        <w:top w:val="none" w:sz="0" w:space="0" w:color="auto"/>
        <w:left w:val="none" w:sz="0" w:space="0" w:color="auto"/>
        <w:bottom w:val="none" w:sz="0" w:space="0" w:color="auto"/>
        <w:right w:val="none" w:sz="0" w:space="0" w:color="auto"/>
      </w:divBdr>
    </w:div>
    <w:div w:id="95559152">
      <w:bodyDiv w:val="1"/>
      <w:marLeft w:val="0"/>
      <w:marRight w:val="0"/>
      <w:marTop w:val="0"/>
      <w:marBottom w:val="0"/>
      <w:divBdr>
        <w:top w:val="none" w:sz="0" w:space="0" w:color="auto"/>
        <w:left w:val="none" w:sz="0" w:space="0" w:color="auto"/>
        <w:bottom w:val="none" w:sz="0" w:space="0" w:color="auto"/>
        <w:right w:val="none" w:sz="0" w:space="0" w:color="auto"/>
      </w:divBdr>
    </w:div>
    <w:div w:id="105005667">
      <w:bodyDiv w:val="1"/>
      <w:marLeft w:val="0"/>
      <w:marRight w:val="0"/>
      <w:marTop w:val="0"/>
      <w:marBottom w:val="0"/>
      <w:divBdr>
        <w:top w:val="none" w:sz="0" w:space="0" w:color="auto"/>
        <w:left w:val="none" w:sz="0" w:space="0" w:color="auto"/>
        <w:bottom w:val="none" w:sz="0" w:space="0" w:color="auto"/>
        <w:right w:val="none" w:sz="0" w:space="0" w:color="auto"/>
      </w:divBdr>
    </w:div>
    <w:div w:id="135873781">
      <w:bodyDiv w:val="1"/>
      <w:marLeft w:val="0"/>
      <w:marRight w:val="0"/>
      <w:marTop w:val="0"/>
      <w:marBottom w:val="0"/>
      <w:divBdr>
        <w:top w:val="none" w:sz="0" w:space="0" w:color="auto"/>
        <w:left w:val="none" w:sz="0" w:space="0" w:color="auto"/>
        <w:bottom w:val="none" w:sz="0" w:space="0" w:color="auto"/>
        <w:right w:val="none" w:sz="0" w:space="0" w:color="auto"/>
      </w:divBdr>
    </w:div>
    <w:div w:id="139737996">
      <w:bodyDiv w:val="1"/>
      <w:marLeft w:val="0"/>
      <w:marRight w:val="0"/>
      <w:marTop w:val="0"/>
      <w:marBottom w:val="0"/>
      <w:divBdr>
        <w:top w:val="none" w:sz="0" w:space="0" w:color="auto"/>
        <w:left w:val="none" w:sz="0" w:space="0" w:color="auto"/>
        <w:bottom w:val="none" w:sz="0" w:space="0" w:color="auto"/>
        <w:right w:val="none" w:sz="0" w:space="0" w:color="auto"/>
      </w:divBdr>
    </w:div>
    <w:div w:id="140000742">
      <w:bodyDiv w:val="1"/>
      <w:marLeft w:val="0"/>
      <w:marRight w:val="0"/>
      <w:marTop w:val="0"/>
      <w:marBottom w:val="0"/>
      <w:divBdr>
        <w:top w:val="none" w:sz="0" w:space="0" w:color="auto"/>
        <w:left w:val="none" w:sz="0" w:space="0" w:color="auto"/>
        <w:bottom w:val="none" w:sz="0" w:space="0" w:color="auto"/>
        <w:right w:val="none" w:sz="0" w:space="0" w:color="auto"/>
      </w:divBdr>
    </w:div>
    <w:div w:id="181477680">
      <w:bodyDiv w:val="1"/>
      <w:marLeft w:val="0"/>
      <w:marRight w:val="0"/>
      <w:marTop w:val="0"/>
      <w:marBottom w:val="0"/>
      <w:divBdr>
        <w:top w:val="none" w:sz="0" w:space="0" w:color="auto"/>
        <w:left w:val="none" w:sz="0" w:space="0" w:color="auto"/>
        <w:bottom w:val="none" w:sz="0" w:space="0" w:color="auto"/>
        <w:right w:val="none" w:sz="0" w:space="0" w:color="auto"/>
      </w:divBdr>
    </w:div>
    <w:div w:id="194584979">
      <w:bodyDiv w:val="1"/>
      <w:marLeft w:val="0"/>
      <w:marRight w:val="0"/>
      <w:marTop w:val="0"/>
      <w:marBottom w:val="0"/>
      <w:divBdr>
        <w:top w:val="none" w:sz="0" w:space="0" w:color="auto"/>
        <w:left w:val="none" w:sz="0" w:space="0" w:color="auto"/>
        <w:bottom w:val="none" w:sz="0" w:space="0" w:color="auto"/>
        <w:right w:val="none" w:sz="0" w:space="0" w:color="auto"/>
      </w:divBdr>
    </w:div>
    <w:div w:id="239366593">
      <w:bodyDiv w:val="1"/>
      <w:marLeft w:val="0"/>
      <w:marRight w:val="0"/>
      <w:marTop w:val="0"/>
      <w:marBottom w:val="0"/>
      <w:divBdr>
        <w:top w:val="none" w:sz="0" w:space="0" w:color="auto"/>
        <w:left w:val="none" w:sz="0" w:space="0" w:color="auto"/>
        <w:bottom w:val="none" w:sz="0" w:space="0" w:color="auto"/>
        <w:right w:val="none" w:sz="0" w:space="0" w:color="auto"/>
      </w:divBdr>
    </w:div>
    <w:div w:id="240917210">
      <w:bodyDiv w:val="1"/>
      <w:marLeft w:val="0"/>
      <w:marRight w:val="0"/>
      <w:marTop w:val="0"/>
      <w:marBottom w:val="0"/>
      <w:divBdr>
        <w:top w:val="none" w:sz="0" w:space="0" w:color="auto"/>
        <w:left w:val="none" w:sz="0" w:space="0" w:color="auto"/>
        <w:bottom w:val="none" w:sz="0" w:space="0" w:color="auto"/>
        <w:right w:val="none" w:sz="0" w:space="0" w:color="auto"/>
      </w:divBdr>
    </w:div>
    <w:div w:id="251357753">
      <w:bodyDiv w:val="1"/>
      <w:marLeft w:val="0"/>
      <w:marRight w:val="0"/>
      <w:marTop w:val="0"/>
      <w:marBottom w:val="0"/>
      <w:divBdr>
        <w:top w:val="none" w:sz="0" w:space="0" w:color="auto"/>
        <w:left w:val="none" w:sz="0" w:space="0" w:color="auto"/>
        <w:bottom w:val="none" w:sz="0" w:space="0" w:color="auto"/>
        <w:right w:val="none" w:sz="0" w:space="0" w:color="auto"/>
      </w:divBdr>
    </w:div>
    <w:div w:id="272826787">
      <w:bodyDiv w:val="1"/>
      <w:marLeft w:val="0"/>
      <w:marRight w:val="0"/>
      <w:marTop w:val="0"/>
      <w:marBottom w:val="0"/>
      <w:divBdr>
        <w:top w:val="none" w:sz="0" w:space="0" w:color="auto"/>
        <w:left w:val="none" w:sz="0" w:space="0" w:color="auto"/>
        <w:bottom w:val="none" w:sz="0" w:space="0" w:color="auto"/>
        <w:right w:val="none" w:sz="0" w:space="0" w:color="auto"/>
      </w:divBdr>
    </w:div>
    <w:div w:id="307593145">
      <w:bodyDiv w:val="1"/>
      <w:marLeft w:val="0"/>
      <w:marRight w:val="0"/>
      <w:marTop w:val="0"/>
      <w:marBottom w:val="0"/>
      <w:divBdr>
        <w:top w:val="none" w:sz="0" w:space="0" w:color="auto"/>
        <w:left w:val="none" w:sz="0" w:space="0" w:color="auto"/>
        <w:bottom w:val="none" w:sz="0" w:space="0" w:color="auto"/>
        <w:right w:val="none" w:sz="0" w:space="0" w:color="auto"/>
      </w:divBdr>
    </w:div>
    <w:div w:id="483015171">
      <w:bodyDiv w:val="1"/>
      <w:marLeft w:val="0"/>
      <w:marRight w:val="0"/>
      <w:marTop w:val="0"/>
      <w:marBottom w:val="0"/>
      <w:divBdr>
        <w:top w:val="none" w:sz="0" w:space="0" w:color="auto"/>
        <w:left w:val="none" w:sz="0" w:space="0" w:color="auto"/>
        <w:bottom w:val="none" w:sz="0" w:space="0" w:color="auto"/>
        <w:right w:val="none" w:sz="0" w:space="0" w:color="auto"/>
      </w:divBdr>
    </w:div>
    <w:div w:id="521668555">
      <w:bodyDiv w:val="1"/>
      <w:marLeft w:val="0"/>
      <w:marRight w:val="0"/>
      <w:marTop w:val="0"/>
      <w:marBottom w:val="0"/>
      <w:divBdr>
        <w:top w:val="none" w:sz="0" w:space="0" w:color="auto"/>
        <w:left w:val="none" w:sz="0" w:space="0" w:color="auto"/>
        <w:bottom w:val="none" w:sz="0" w:space="0" w:color="auto"/>
        <w:right w:val="none" w:sz="0" w:space="0" w:color="auto"/>
      </w:divBdr>
    </w:div>
    <w:div w:id="529417119">
      <w:bodyDiv w:val="1"/>
      <w:marLeft w:val="0"/>
      <w:marRight w:val="0"/>
      <w:marTop w:val="0"/>
      <w:marBottom w:val="0"/>
      <w:divBdr>
        <w:top w:val="none" w:sz="0" w:space="0" w:color="auto"/>
        <w:left w:val="none" w:sz="0" w:space="0" w:color="auto"/>
        <w:bottom w:val="none" w:sz="0" w:space="0" w:color="auto"/>
        <w:right w:val="none" w:sz="0" w:space="0" w:color="auto"/>
      </w:divBdr>
    </w:div>
    <w:div w:id="783882538">
      <w:bodyDiv w:val="1"/>
      <w:marLeft w:val="0"/>
      <w:marRight w:val="0"/>
      <w:marTop w:val="0"/>
      <w:marBottom w:val="0"/>
      <w:divBdr>
        <w:top w:val="none" w:sz="0" w:space="0" w:color="auto"/>
        <w:left w:val="none" w:sz="0" w:space="0" w:color="auto"/>
        <w:bottom w:val="none" w:sz="0" w:space="0" w:color="auto"/>
        <w:right w:val="none" w:sz="0" w:space="0" w:color="auto"/>
      </w:divBdr>
    </w:div>
    <w:div w:id="887882470">
      <w:bodyDiv w:val="1"/>
      <w:marLeft w:val="0"/>
      <w:marRight w:val="0"/>
      <w:marTop w:val="0"/>
      <w:marBottom w:val="0"/>
      <w:divBdr>
        <w:top w:val="none" w:sz="0" w:space="0" w:color="auto"/>
        <w:left w:val="none" w:sz="0" w:space="0" w:color="auto"/>
        <w:bottom w:val="none" w:sz="0" w:space="0" w:color="auto"/>
        <w:right w:val="none" w:sz="0" w:space="0" w:color="auto"/>
      </w:divBdr>
    </w:div>
    <w:div w:id="913393355">
      <w:bodyDiv w:val="1"/>
      <w:marLeft w:val="0"/>
      <w:marRight w:val="0"/>
      <w:marTop w:val="0"/>
      <w:marBottom w:val="0"/>
      <w:divBdr>
        <w:top w:val="none" w:sz="0" w:space="0" w:color="auto"/>
        <w:left w:val="none" w:sz="0" w:space="0" w:color="auto"/>
        <w:bottom w:val="none" w:sz="0" w:space="0" w:color="auto"/>
        <w:right w:val="none" w:sz="0" w:space="0" w:color="auto"/>
      </w:divBdr>
    </w:div>
    <w:div w:id="1095057102">
      <w:bodyDiv w:val="1"/>
      <w:marLeft w:val="0"/>
      <w:marRight w:val="0"/>
      <w:marTop w:val="0"/>
      <w:marBottom w:val="0"/>
      <w:divBdr>
        <w:top w:val="none" w:sz="0" w:space="0" w:color="auto"/>
        <w:left w:val="none" w:sz="0" w:space="0" w:color="auto"/>
        <w:bottom w:val="none" w:sz="0" w:space="0" w:color="auto"/>
        <w:right w:val="none" w:sz="0" w:space="0" w:color="auto"/>
      </w:divBdr>
    </w:div>
    <w:div w:id="1140347390">
      <w:bodyDiv w:val="1"/>
      <w:marLeft w:val="0"/>
      <w:marRight w:val="0"/>
      <w:marTop w:val="0"/>
      <w:marBottom w:val="0"/>
      <w:divBdr>
        <w:top w:val="none" w:sz="0" w:space="0" w:color="auto"/>
        <w:left w:val="none" w:sz="0" w:space="0" w:color="auto"/>
        <w:bottom w:val="none" w:sz="0" w:space="0" w:color="auto"/>
        <w:right w:val="none" w:sz="0" w:space="0" w:color="auto"/>
      </w:divBdr>
    </w:div>
    <w:div w:id="1172135980">
      <w:bodyDiv w:val="1"/>
      <w:marLeft w:val="0"/>
      <w:marRight w:val="0"/>
      <w:marTop w:val="0"/>
      <w:marBottom w:val="0"/>
      <w:divBdr>
        <w:top w:val="none" w:sz="0" w:space="0" w:color="auto"/>
        <w:left w:val="none" w:sz="0" w:space="0" w:color="auto"/>
        <w:bottom w:val="none" w:sz="0" w:space="0" w:color="auto"/>
        <w:right w:val="none" w:sz="0" w:space="0" w:color="auto"/>
      </w:divBdr>
    </w:div>
    <w:div w:id="1250506334">
      <w:bodyDiv w:val="1"/>
      <w:marLeft w:val="0"/>
      <w:marRight w:val="0"/>
      <w:marTop w:val="0"/>
      <w:marBottom w:val="0"/>
      <w:divBdr>
        <w:top w:val="none" w:sz="0" w:space="0" w:color="auto"/>
        <w:left w:val="none" w:sz="0" w:space="0" w:color="auto"/>
        <w:bottom w:val="none" w:sz="0" w:space="0" w:color="auto"/>
        <w:right w:val="none" w:sz="0" w:space="0" w:color="auto"/>
      </w:divBdr>
    </w:div>
    <w:div w:id="1252665747">
      <w:bodyDiv w:val="1"/>
      <w:marLeft w:val="0"/>
      <w:marRight w:val="0"/>
      <w:marTop w:val="0"/>
      <w:marBottom w:val="0"/>
      <w:divBdr>
        <w:top w:val="none" w:sz="0" w:space="0" w:color="auto"/>
        <w:left w:val="none" w:sz="0" w:space="0" w:color="auto"/>
        <w:bottom w:val="none" w:sz="0" w:space="0" w:color="auto"/>
        <w:right w:val="none" w:sz="0" w:space="0" w:color="auto"/>
      </w:divBdr>
    </w:div>
    <w:div w:id="1485271955">
      <w:bodyDiv w:val="1"/>
      <w:marLeft w:val="0"/>
      <w:marRight w:val="0"/>
      <w:marTop w:val="0"/>
      <w:marBottom w:val="0"/>
      <w:divBdr>
        <w:top w:val="none" w:sz="0" w:space="0" w:color="auto"/>
        <w:left w:val="none" w:sz="0" w:space="0" w:color="auto"/>
        <w:bottom w:val="none" w:sz="0" w:space="0" w:color="auto"/>
        <w:right w:val="none" w:sz="0" w:space="0" w:color="auto"/>
      </w:divBdr>
    </w:div>
    <w:div w:id="1558391971">
      <w:bodyDiv w:val="1"/>
      <w:marLeft w:val="0"/>
      <w:marRight w:val="0"/>
      <w:marTop w:val="0"/>
      <w:marBottom w:val="0"/>
      <w:divBdr>
        <w:top w:val="none" w:sz="0" w:space="0" w:color="auto"/>
        <w:left w:val="none" w:sz="0" w:space="0" w:color="auto"/>
        <w:bottom w:val="none" w:sz="0" w:space="0" w:color="auto"/>
        <w:right w:val="none" w:sz="0" w:space="0" w:color="auto"/>
      </w:divBdr>
    </w:div>
    <w:div w:id="1566986301">
      <w:bodyDiv w:val="1"/>
      <w:marLeft w:val="0"/>
      <w:marRight w:val="0"/>
      <w:marTop w:val="0"/>
      <w:marBottom w:val="0"/>
      <w:divBdr>
        <w:top w:val="none" w:sz="0" w:space="0" w:color="auto"/>
        <w:left w:val="none" w:sz="0" w:space="0" w:color="auto"/>
        <w:bottom w:val="none" w:sz="0" w:space="0" w:color="auto"/>
        <w:right w:val="none" w:sz="0" w:space="0" w:color="auto"/>
      </w:divBdr>
    </w:div>
    <w:div w:id="1673873278">
      <w:bodyDiv w:val="1"/>
      <w:marLeft w:val="0"/>
      <w:marRight w:val="0"/>
      <w:marTop w:val="0"/>
      <w:marBottom w:val="0"/>
      <w:divBdr>
        <w:top w:val="none" w:sz="0" w:space="0" w:color="auto"/>
        <w:left w:val="none" w:sz="0" w:space="0" w:color="auto"/>
        <w:bottom w:val="none" w:sz="0" w:space="0" w:color="auto"/>
        <w:right w:val="none" w:sz="0" w:space="0" w:color="auto"/>
      </w:divBdr>
    </w:div>
    <w:div w:id="1711222725">
      <w:bodyDiv w:val="1"/>
      <w:marLeft w:val="0"/>
      <w:marRight w:val="0"/>
      <w:marTop w:val="0"/>
      <w:marBottom w:val="0"/>
      <w:divBdr>
        <w:top w:val="none" w:sz="0" w:space="0" w:color="auto"/>
        <w:left w:val="none" w:sz="0" w:space="0" w:color="auto"/>
        <w:bottom w:val="none" w:sz="0" w:space="0" w:color="auto"/>
        <w:right w:val="none" w:sz="0" w:space="0" w:color="auto"/>
      </w:divBdr>
    </w:div>
    <w:div w:id="1734619317">
      <w:bodyDiv w:val="1"/>
      <w:marLeft w:val="0"/>
      <w:marRight w:val="0"/>
      <w:marTop w:val="0"/>
      <w:marBottom w:val="0"/>
      <w:divBdr>
        <w:top w:val="none" w:sz="0" w:space="0" w:color="auto"/>
        <w:left w:val="none" w:sz="0" w:space="0" w:color="auto"/>
        <w:bottom w:val="none" w:sz="0" w:space="0" w:color="auto"/>
        <w:right w:val="none" w:sz="0" w:space="0" w:color="auto"/>
      </w:divBdr>
    </w:div>
    <w:div w:id="1765999188">
      <w:bodyDiv w:val="1"/>
      <w:marLeft w:val="0"/>
      <w:marRight w:val="0"/>
      <w:marTop w:val="0"/>
      <w:marBottom w:val="0"/>
      <w:divBdr>
        <w:top w:val="none" w:sz="0" w:space="0" w:color="auto"/>
        <w:left w:val="none" w:sz="0" w:space="0" w:color="auto"/>
        <w:bottom w:val="none" w:sz="0" w:space="0" w:color="auto"/>
        <w:right w:val="none" w:sz="0" w:space="0" w:color="auto"/>
      </w:divBdr>
    </w:div>
    <w:div w:id="1818451283">
      <w:bodyDiv w:val="1"/>
      <w:marLeft w:val="0"/>
      <w:marRight w:val="0"/>
      <w:marTop w:val="0"/>
      <w:marBottom w:val="0"/>
      <w:divBdr>
        <w:top w:val="none" w:sz="0" w:space="0" w:color="auto"/>
        <w:left w:val="none" w:sz="0" w:space="0" w:color="auto"/>
        <w:bottom w:val="none" w:sz="0" w:space="0" w:color="auto"/>
        <w:right w:val="none" w:sz="0" w:space="0" w:color="auto"/>
      </w:divBdr>
    </w:div>
    <w:div w:id="1859612651">
      <w:bodyDiv w:val="1"/>
      <w:marLeft w:val="0"/>
      <w:marRight w:val="0"/>
      <w:marTop w:val="0"/>
      <w:marBottom w:val="0"/>
      <w:divBdr>
        <w:top w:val="none" w:sz="0" w:space="0" w:color="auto"/>
        <w:left w:val="none" w:sz="0" w:space="0" w:color="auto"/>
        <w:bottom w:val="none" w:sz="0" w:space="0" w:color="auto"/>
        <w:right w:val="none" w:sz="0" w:space="0" w:color="auto"/>
      </w:divBdr>
    </w:div>
    <w:div w:id="1863124538">
      <w:bodyDiv w:val="1"/>
      <w:marLeft w:val="0"/>
      <w:marRight w:val="0"/>
      <w:marTop w:val="0"/>
      <w:marBottom w:val="0"/>
      <w:divBdr>
        <w:top w:val="none" w:sz="0" w:space="0" w:color="auto"/>
        <w:left w:val="none" w:sz="0" w:space="0" w:color="auto"/>
        <w:bottom w:val="none" w:sz="0" w:space="0" w:color="auto"/>
        <w:right w:val="none" w:sz="0" w:space="0" w:color="auto"/>
      </w:divBdr>
    </w:div>
    <w:div w:id="1932228911">
      <w:bodyDiv w:val="1"/>
      <w:marLeft w:val="0"/>
      <w:marRight w:val="0"/>
      <w:marTop w:val="0"/>
      <w:marBottom w:val="0"/>
      <w:divBdr>
        <w:top w:val="none" w:sz="0" w:space="0" w:color="auto"/>
        <w:left w:val="none" w:sz="0" w:space="0" w:color="auto"/>
        <w:bottom w:val="none" w:sz="0" w:space="0" w:color="auto"/>
        <w:right w:val="none" w:sz="0" w:space="0" w:color="auto"/>
      </w:divBdr>
    </w:div>
    <w:div w:id="1982806748">
      <w:bodyDiv w:val="1"/>
      <w:marLeft w:val="0"/>
      <w:marRight w:val="0"/>
      <w:marTop w:val="0"/>
      <w:marBottom w:val="0"/>
      <w:divBdr>
        <w:top w:val="none" w:sz="0" w:space="0" w:color="auto"/>
        <w:left w:val="none" w:sz="0" w:space="0" w:color="auto"/>
        <w:bottom w:val="none" w:sz="0" w:space="0" w:color="auto"/>
        <w:right w:val="none" w:sz="0" w:space="0" w:color="auto"/>
      </w:divBdr>
    </w:div>
    <w:div w:id="2006007913">
      <w:bodyDiv w:val="1"/>
      <w:marLeft w:val="0"/>
      <w:marRight w:val="0"/>
      <w:marTop w:val="0"/>
      <w:marBottom w:val="0"/>
      <w:divBdr>
        <w:top w:val="none" w:sz="0" w:space="0" w:color="auto"/>
        <w:left w:val="none" w:sz="0" w:space="0" w:color="auto"/>
        <w:bottom w:val="none" w:sz="0" w:space="0" w:color="auto"/>
        <w:right w:val="none" w:sz="0" w:space="0" w:color="auto"/>
      </w:divBdr>
    </w:div>
    <w:div w:id="2060352966">
      <w:bodyDiv w:val="1"/>
      <w:marLeft w:val="0"/>
      <w:marRight w:val="0"/>
      <w:marTop w:val="0"/>
      <w:marBottom w:val="0"/>
      <w:divBdr>
        <w:top w:val="none" w:sz="0" w:space="0" w:color="auto"/>
        <w:left w:val="none" w:sz="0" w:space="0" w:color="auto"/>
        <w:bottom w:val="none" w:sz="0" w:space="0" w:color="auto"/>
        <w:right w:val="none" w:sz="0" w:space="0" w:color="auto"/>
      </w:divBdr>
    </w:div>
    <w:div w:id="2067534104">
      <w:bodyDiv w:val="1"/>
      <w:marLeft w:val="0"/>
      <w:marRight w:val="0"/>
      <w:marTop w:val="0"/>
      <w:marBottom w:val="0"/>
      <w:divBdr>
        <w:top w:val="none" w:sz="0" w:space="0" w:color="auto"/>
        <w:left w:val="none" w:sz="0" w:space="0" w:color="auto"/>
        <w:bottom w:val="none" w:sz="0" w:space="0" w:color="auto"/>
        <w:right w:val="none" w:sz="0" w:space="0" w:color="auto"/>
      </w:divBdr>
    </w:div>
    <w:div w:id="2101371061">
      <w:bodyDiv w:val="1"/>
      <w:marLeft w:val="0"/>
      <w:marRight w:val="0"/>
      <w:marTop w:val="0"/>
      <w:marBottom w:val="0"/>
      <w:divBdr>
        <w:top w:val="none" w:sz="0" w:space="0" w:color="auto"/>
        <w:left w:val="none" w:sz="0" w:space="0" w:color="auto"/>
        <w:bottom w:val="none" w:sz="0" w:space="0" w:color="auto"/>
        <w:right w:val="none" w:sz="0" w:space="0" w:color="auto"/>
      </w:divBdr>
    </w:div>
    <w:div w:id="2133547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190.png"/><Relationship Id="rId47" Type="http://schemas.openxmlformats.org/officeDocument/2006/relationships/image" Target="media/image280.png"/><Relationship Id="rId63" Type="http://schemas.openxmlformats.org/officeDocument/2006/relationships/image" Target="media/image40.png"/><Relationship Id="rId68" Type="http://schemas.openxmlformats.org/officeDocument/2006/relationships/image" Target="media/image44.png"/><Relationship Id="rId84" Type="http://schemas.microsoft.com/office/2011/relationships/people" Target="people.xml"/><Relationship Id="rId16" Type="http://schemas.openxmlformats.org/officeDocument/2006/relationships/image" Target="media/image5.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40" Type="http://schemas.openxmlformats.org/officeDocument/2006/relationships/image" Target="media/image180.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hyperlink" Target="mailto:zhan.gu@nus.edu.sg" TargetMode="External"/><Relationship Id="rId87"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hyperlink" Target="https://www.getapp.sg/reviews/2048445/iconosquare" TargetMode="External"/><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330.png"/><Relationship Id="rId80" Type="http://schemas.openxmlformats.org/officeDocument/2006/relationships/hyperlink" Target="mailto:zhan.gu@nus.edu.sg"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github.com/sujatha-sureshkmr/IRS-PM-2023-01-28-IS03PT-IG4U" TargetMode="External"/><Relationship Id="rId17" Type="http://schemas.openxmlformats.org/officeDocument/2006/relationships/image" Target="media/image6.png"/><Relationship Id="rId25" Type="http://schemas.openxmlformats.org/officeDocument/2006/relationships/image" Target="media/image14.emf"/><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header" Target="header2.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00.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210.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instagram.com/khushboo_sewak/" TargetMode="External"/><Relationship Id="rId73" Type="http://schemas.openxmlformats.org/officeDocument/2006/relationships/image" Target="media/image340.png"/><Relationship Id="rId78" Type="http://schemas.openxmlformats.org/officeDocument/2006/relationships/hyperlink" Target="https://www.capterra.com/p/235294/Pallyy/reviews/" TargetMode="External"/><Relationship Id="rId81" Type="http://schemas.openxmlformats.org/officeDocument/2006/relationships/image" Target="media/image49.em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usu-my.sharepoint.com/:f:/g/personal/e1112242_u_nus_edu/Et0EjC8BnsVLnW-2asmU43ABNiLQSkhdHt5KKUYm9PgqYQ" TargetMode="External"/><Relationship Id="rId18" Type="http://schemas.openxmlformats.org/officeDocument/2006/relationships/image" Target="media/image7.png"/><Relationship Id="rId50" Type="http://schemas.openxmlformats.org/officeDocument/2006/relationships/image" Target="media/image27.emf"/><Relationship Id="rId55" Type="http://schemas.openxmlformats.org/officeDocument/2006/relationships/image" Target="media/image32.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06A0D32-2BE9-47D5-B089-583A1C523F1B}"/>
      </w:docPartPr>
      <w:docPartBody>
        <w:p w:rsidR="006F6C3D" w:rsidRDefault="006F6C3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F6C3D"/>
    <w:rsid w:val="00011AA1"/>
    <w:rsid w:val="00013AEE"/>
    <w:rsid w:val="00022A0D"/>
    <w:rsid w:val="000A6B12"/>
    <w:rsid w:val="00105562"/>
    <w:rsid w:val="00110334"/>
    <w:rsid w:val="00110DA0"/>
    <w:rsid w:val="0015132F"/>
    <w:rsid w:val="001D09EB"/>
    <w:rsid w:val="001E5EFE"/>
    <w:rsid w:val="001F2A86"/>
    <w:rsid w:val="00207F2A"/>
    <w:rsid w:val="00236328"/>
    <w:rsid w:val="00240302"/>
    <w:rsid w:val="003205D6"/>
    <w:rsid w:val="003F68D1"/>
    <w:rsid w:val="0044031E"/>
    <w:rsid w:val="004B576D"/>
    <w:rsid w:val="00503A2A"/>
    <w:rsid w:val="00513B56"/>
    <w:rsid w:val="005A461E"/>
    <w:rsid w:val="005C1EFA"/>
    <w:rsid w:val="006F6C3D"/>
    <w:rsid w:val="00705ADF"/>
    <w:rsid w:val="007604AC"/>
    <w:rsid w:val="00780733"/>
    <w:rsid w:val="00867E3D"/>
    <w:rsid w:val="008838AA"/>
    <w:rsid w:val="008D651C"/>
    <w:rsid w:val="00977B71"/>
    <w:rsid w:val="009A2F47"/>
    <w:rsid w:val="00A43F6C"/>
    <w:rsid w:val="00B007E2"/>
    <w:rsid w:val="00B132F1"/>
    <w:rsid w:val="00BD5648"/>
    <w:rsid w:val="00C04CC3"/>
    <w:rsid w:val="00C1618C"/>
    <w:rsid w:val="00C31254"/>
    <w:rsid w:val="00CF029F"/>
    <w:rsid w:val="00D11575"/>
    <w:rsid w:val="00D1767C"/>
    <w:rsid w:val="00DD65A9"/>
    <w:rsid w:val="00E102D8"/>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A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Dav23</b:Tag>
    <b:SourceType>InternetSite</b:SourceType>
    <b:Guid>{5B25244D-8129-461B-AB92-A2BA3470DD7F}</b:Guid>
    <b:Title>Global Social Media Statistics Research Summary 2022 [June 2022]</b:Title>
    <b:Year>2023</b:Year>
    <b:Author>
      <b:Author>
        <b:NameList>
          <b:Person>
            <b:Last>Dave</b:Last>
            <b:First>Chaffey</b:First>
          </b:Person>
        </b:NameList>
      </b:Author>
    </b:Author>
    <b:InternetSiteTitle>Smart Insights</b:InternetSiteTitle>
    <b:Month>January</b:Month>
    <b:Day>30</b:Day>
    <b:URL>https://www.smartinsights.com/social-media-marketing/social-media-strategy/new-global-social-media-research/</b:URL>
    <b:RefOrder>1</b:RefOrder>
  </b:Source>
  <b:Source>
    <b:Tag>Soc</b:Tag>
    <b:SourceType>InternetSite</b:SourceType>
    <b:Guid>{A593A842-4556-4457-97C0-AFB67CBFA043}</b:Guid>
    <b:Title>Social media channel usage breakdown</b:Title>
    <b:URL>https://www.smartinsights.com/wp-content/uploads/2021/10/Social-media-channel-usage-breakdown.png</b:URL>
    <b:RefOrder>7</b:RefOrder>
  </b:Source>
  <b:Source>
    <b:Tag>Met23</b:Tag>
    <b:SourceType>InternetSite</b:SourceType>
    <b:Guid>{2A275408-542B-4B9E-8B0B-50859187AB00}</b:Guid>
    <b:Author>
      <b:Author>
        <b:Corporate>Meta</b:Corporate>
      </b:Author>
    </b:Author>
    <b:Title>Community Guidelines</b:Title>
    <b:Year>2023</b:Year>
    <b:URL>https://help.instagram.com/477434105621119/?helpref=hc_fnav</b:URL>
    <b:RefOrder>3</b:RefOrder>
  </b:Source>
  <b:Source>
    <b:Tag>Gre23</b:Tag>
    <b:SourceType>InternetSite</b:SourceType>
    <b:Guid>{AA35AD01-E691-4F17-A9CE-F07F903B996F}</b:Guid>
    <b:Author>
      <b:Author>
        <b:NameList>
          <b:Person>
            <b:Last>Taslaud</b:Last>
            <b:First>Gregory</b:First>
          </b:Person>
        </b:NameList>
      </b:Author>
    </b:Author>
    <b:Title>Instagram Bots: Should you use Automation in 2023?</b:Title>
    <b:Year>2023</b:Year>
    <b:Month>Feburary</b:Month>
    <b:Day>3</b:Day>
    <b:URL>https://www.insg.co/en/use-instagram-bots/</b:URL>
    <b:RefOrder>2</b:RefOrder>
  </b:Source>
  <b:Source>
    <b:Tag>Tre09</b:Tag>
    <b:SourceType>Book</b:SourceType>
    <b:Guid>{20401F53-57DF-4291-B717-1A185B0202ED}</b:Guid>
    <b:Title>The Elements of Statistical Learning: Data Mining, Inference, and Prediction, Second Edition</b:Title>
    <b:Year>2009</b:Year>
    <b:Author>
      <b:Author>
        <b:NameList>
          <b:Person>
            <b:Last>Tibshirani</b:Last>
            <b:First>Trevor</b:First>
            <b:Middle>Hastie &amp; Robert</b:Middle>
          </b:Person>
        </b:NameList>
      </b:Author>
    </b:Author>
    <b:Publisher>Springer</b:Publisher>
    <b:RefOrder>4</b:RefOrder>
  </b:Source>
  <b:Source>
    <b:Tag>Mat13</b:Tag>
    <b:SourceType>DocumentFromInternetSite</b:SourceType>
    <b:Guid>{D040771D-8973-4A88-ACC3-E7D32341FD43}</b:Guid>
    <b:Title>Stochastic Variational Inference</b:Title>
    <b:Year>2013</b:Year>
    <b:Author>
      <b:Author>
        <b:NameList>
          <b:Person>
            <b:Last>Matthew D. Hoffman</b:Last>
            <b:First>David</b:First>
            <b:Middle>M. Blei, Chong Wang and John Paisley</b:Middle>
          </b:Person>
        </b:NameList>
      </b:Author>
    </b:Author>
    <b:InternetSiteTitle>Journal of Machine Learning Research 14 (2013) 1303-1347</b:InternetSiteTitle>
    <b:URL>https://www.cs.columbia.edu/~blei/papers/HoffmanBleiWangPaisley2013.pdf</b:URL>
    <b:RefOrder>5</b:RefOrder>
  </b:Source>
  <b:Source>
    <b:Tag>Ron04</b:Tag>
    <b:SourceType>Book</b:SourceType>
    <b:Guid>{407FFFA2-A1E1-42EB-AAD1-8134C866A596}</b:Guid>
    <b:Title>Knowledge Representation and Reasoning</b:Title>
    <b:Year>2004</b:Year>
    <b:Author>
      <b:Author>
        <b:NameList>
          <b:Person>
            <b:Last>Levesque</b:Last>
            <b:First>Ronald</b:First>
            <b:Middle>Brachman &amp; Hector</b:Middle>
          </b:Person>
        </b:NameList>
      </b:Author>
    </b:Author>
    <b:Publisher>Elsevier</b:Publisher>
    <b:RefOrder>6</b:RefOrder>
  </b:Source>
</b:Sources>
</file>

<file path=customXml/itemProps1.xml><?xml version="1.0" encoding="utf-8"?>
<ds:datastoreItem xmlns:ds="http://schemas.openxmlformats.org/officeDocument/2006/customXml" ds:itemID="{7C82D4F8-C3E8-450B-AACA-2219DA4E3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12448</Words>
  <Characters>70955</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Jun Ming</dc:creator>
  <cp:keywords/>
  <dc:description/>
  <cp:lastModifiedBy>Zhou Zhibiao</cp:lastModifiedBy>
  <cp:revision>3</cp:revision>
  <dcterms:created xsi:type="dcterms:W3CDTF">2023-05-19T17:39:00Z</dcterms:created>
  <dcterms:modified xsi:type="dcterms:W3CDTF">2023-05-20T03:50:00Z</dcterms:modified>
</cp:coreProperties>
</file>